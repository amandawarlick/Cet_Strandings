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4780F" w14:textId="22CB8F72" w:rsidR="006A0C2C" w:rsidRPr="00154916" w:rsidRDefault="00BE4C51" w:rsidP="0008059F">
      <w:pPr>
        <w:pStyle w:val="NoSpacing"/>
        <w:spacing w:line="480" w:lineRule="auto"/>
        <w:rPr>
          <w:rFonts w:ascii="Times New Roman" w:hAnsi="Times New Roman" w:cs="Times New Roman"/>
        </w:rPr>
      </w:pPr>
      <w:r w:rsidRPr="00154916">
        <w:rPr>
          <w:rFonts w:ascii="Times New Roman" w:hAnsi="Times New Roman" w:cs="Times New Roman"/>
        </w:rPr>
        <w:t xml:space="preserve">Cetacean </w:t>
      </w:r>
      <w:r w:rsidR="009A65EE" w:rsidRPr="00154916">
        <w:rPr>
          <w:rFonts w:ascii="Times New Roman" w:hAnsi="Times New Roman" w:cs="Times New Roman"/>
        </w:rPr>
        <w:t>s</w:t>
      </w:r>
      <w:r w:rsidRPr="00154916">
        <w:rPr>
          <w:rFonts w:ascii="Times New Roman" w:hAnsi="Times New Roman" w:cs="Times New Roman"/>
        </w:rPr>
        <w:t xml:space="preserve">trandings </w:t>
      </w:r>
      <w:r w:rsidR="002C46F1" w:rsidRPr="00154916">
        <w:rPr>
          <w:rFonts w:ascii="Times New Roman" w:hAnsi="Times New Roman" w:cs="Times New Roman"/>
        </w:rPr>
        <w:t xml:space="preserve">in the </w:t>
      </w:r>
      <w:r w:rsidR="009A65EE" w:rsidRPr="00154916">
        <w:rPr>
          <w:rFonts w:ascii="Times New Roman" w:hAnsi="Times New Roman" w:cs="Times New Roman"/>
        </w:rPr>
        <w:t xml:space="preserve">US </w:t>
      </w:r>
      <w:r w:rsidR="002C46F1" w:rsidRPr="00154916">
        <w:rPr>
          <w:rFonts w:ascii="Times New Roman" w:hAnsi="Times New Roman" w:cs="Times New Roman"/>
        </w:rPr>
        <w:t>Pacific Northwest</w:t>
      </w:r>
      <w:r w:rsidR="009A65EE" w:rsidRPr="00154916">
        <w:rPr>
          <w:rFonts w:ascii="Times New Roman" w:hAnsi="Times New Roman" w:cs="Times New Roman"/>
        </w:rPr>
        <w:t xml:space="preserve"> </w:t>
      </w:r>
      <w:r w:rsidR="00F678F1">
        <w:rPr>
          <w:rFonts w:ascii="Times New Roman" w:hAnsi="Times New Roman" w:cs="Times New Roman"/>
        </w:rPr>
        <w:t>2000-2018</w:t>
      </w:r>
      <w:r w:rsidR="007256E9">
        <w:rPr>
          <w:rFonts w:ascii="Times New Roman" w:hAnsi="Times New Roman" w:cs="Times New Roman"/>
        </w:rPr>
        <w:t xml:space="preserve"> </w:t>
      </w:r>
      <w:r w:rsidR="007A7294" w:rsidRPr="00154916">
        <w:rPr>
          <w:rFonts w:ascii="Times New Roman" w:hAnsi="Times New Roman" w:cs="Times New Roman"/>
        </w:rPr>
        <w:t>reveal potential</w:t>
      </w:r>
      <w:r w:rsidR="00F21754" w:rsidRPr="00154916">
        <w:rPr>
          <w:rFonts w:ascii="Times New Roman" w:hAnsi="Times New Roman" w:cs="Times New Roman"/>
        </w:rPr>
        <w:t xml:space="preserve"> </w:t>
      </w:r>
      <w:r w:rsidR="00111D24" w:rsidRPr="00154916">
        <w:rPr>
          <w:rFonts w:ascii="Times New Roman" w:hAnsi="Times New Roman" w:cs="Times New Roman"/>
        </w:rPr>
        <w:t>link</w:t>
      </w:r>
      <w:r w:rsidR="00F21754" w:rsidRPr="00154916">
        <w:rPr>
          <w:rFonts w:ascii="Times New Roman" w:hAnsi="Times New Roman" w:cs="Times New Roman"/>
        </w:rPr>
        <w:t>ages</w:t>
      </w:r>
      <w:r w:rsidR="00111D24" w:rsidRPr="00154916">
        <w:rPr>
          <w:rFonts w:ascii="Times New Roman" w:hAnsi="Times New Roman" w:cs="Times New Roman"/>
        </w:rPr>
        <w:t xml:space="preserve"> to</w:t>
      </w:r>
      <w:r w:rsidR="009118F1">
        <w:rPr>
          <w:rFonts w:ascii="Times New Roman" w:hAnsi="Times New Roman" w:cs="Times New Roman"/>
        </w:rPr>
        <w:t xml:space="preserve"> oceanographic </w:t>
      </w:r>
      <w:r w:rsidR="00F21754" w:rsidRPr="00154916">
        <w:rPr>
          <w:rFonts w:ascii="Times New Roman" w:hAnsi="Times New Roman" w:cs="Times New Roman"/>
        </w:rPr>
        <w:t>variability</w:t>
      </w:r>
    </w:p>
    <w:p w14:paraId="5C4EDB19" w14:textId="7FD8979B" w:rsidR="00BE4C51" w:rsidRDefault="00BE4C51" w:rsidP="00D705BC">
      <w:pPr>
        <w:pStyle w:val="NoSpacing"/>
        <w:spacing w:line="480" w:lineRule="auto"/>
        <w:rPr>
          <w:rFonts w:ascii="Times New Roman" w:hAnsi="Times New Roman" w:cs="Times New Roman"/>
        </w:rPr>
      </w:pPr>
    </w:p>
    <w:p w14:paraId="333D1151" w14:textId="6D43DCFA" w:rsidR="00154916" w:rsidRDefault="00154916" w:rsidP="00D705BC">
      <w:pPr>
        <w:pStyle w:val="NoSpacing"/>
        <w:spacing w:line="480" w:lineRule="auto"/>
        <w:rPr>
          <w:rFonts w:ascii="Times New Roman" w:hAnsi="Times New Roman" w:cs="Times New Roman"/>
        </w:rPr>
      </w:pPr>
      <w:r>
        <w:rPr>
          <w:rFonts w:ascii="Times New Roman" w:hAnsi="Times New Roman" w:cs="Times New Roman"/>
        </w:rPr>
        <w:t xml:space="preserve">Running head: Cetacean strandings and </w:t>
      </w:r>
      <w:r w:rsidR="009118F1">
        <w:rPr>
          <w:rFonts w:ascii="Times New Roman" w:hAnsi="Times New Roman" w:cs="Times New Roman"/>
        </w:rPr>
        <w:t>oceanographic conditions</w:t>
      </w:r>
    </w:p>
    <w:p w14:paraId="26A09C8A" w14:textId="77777777" w:rsidR="00154916" w:rsidRPr="00154916" w:rsidRDefault="00154916" w:rsidP="00D705BC">
      <w:pPr>
        <w:pStyle w:val="NoSpacing"/>
        <w:spacing w:line="480" w:lineRule="auto"/>
        <w:rPr>
          <w:rFonts w:ascii="Times New Roman" w:hAnsi="Times New Roman" w:cs="Times New Roman"/>
        </w:rPr>
      </w:pPr>
    </w:p>
    <w:p w14:paraId="0425E2B0" w14:textId="483DC0EB" w:rsidR="0008059F" w:rsidRPr="00154916" w:rsidRDefault="0008059F" w:rsidP="00D705BC">
      <w:pPr>
        <w:pStyle w:val="NoSpacing"/>
        <w:spacing w:line="480" w:lineRule="auto"/>
        <w:rPr>
          <w:rFonts w:ascii="Times New Roman" w:hAnsi="Times New Roman" w:cs="Times New Roman"/>
          <w:vertAlign w:val="superscript"/>
        </w:rPr>
      </w:pPr>
      <w:r w:rsidRPr="00154916">
        <w:rPr>
          <w:rFonts w:ascii="Times New Roman" w:hAnsi="Times New Roman" w:cs="Times New Roman"/>
        </w:rPr>
        <w:t>Amanda J. Warlick</w:t>
      </w:r>
      <w:r w:rsidRPr="00154916">
        <w:rPr>
          <w:rFonts w:ascii="Times New Roman" w:hAnsi="Times New Roman" w:cs="Times New Roman"/>
          <w:vertAlign w:val="superscript"/>
        </w:rPr>
        <w:t>1</w:t>
      </w:r>
      <w:r w:rsidRPr="00154916">
        <w:rPr>
          <w:rFonts w:ascii="Times New Roman" w:hAnsi="Times New Roman" w:cs="Times New Roman"/>
        </w:rPr>
        <w:t xml:space="preserve"> | Jessica L. Huggins</w:t>
      </w:r>
      <w:r w:rsidRPr="00154916">
        <w:rPr>
          <w:rFonts w:ascii="Times New Roman" w:hAnsi="Times New Roman" w:cs="Times New Roman"/>
          <w:vertAlign w:val="superscript"/>
        </w:rPr>
        <w:t>2</w:t>
      </w:r>
      <w:r w:rsidRPr="00154916">
        <w:rPr>
          <w:rFonts w:ascii="Times New Roman" w:hAnsi="Times New Roman" w:cs="Times New Roman"/>
        </w:rPr>
        <w:t xml:space="preserve"> | </w:t>
      </w:r>
      <w:proofErr w:type="spellStart"/>
      <w:r w:rsidRPr="00154916">
        <w:rPr>
          <w:rFonts w:ascii="Times New Roman" w:hAnsi="Times New Roman" w:cs="Times New Roman"/>
        </w:rPr>
        <w:t>Dyanna</w:t>
      </w:r>
      <w:proofErr w:type="spellEnd"/>
      <w:r w:rsidRPr="00154916">
        <w:rPr>
          <w:rFonts w:ascii="Times New Roman" w:hAnsi="Times New Roman" w:cs="Times New Roman"/>
        </w:rPr>
        <w:t xml:space="preserve"> M. Lambourn</w:t>
      </w:r>
      <w:r w:rsidRPr="00154916">
        <w:rPr>
          <w:rFonts w:ascii="Times New Roman" w:hAnsi="Times New Roman" w:cs="Times New Roman"/>
          <w:vertAlign w:val="superscript"/>
        </w:rPr>
        <w:t>3</w:t>
      </w:r>
      <w:r w:rsidRPr="00154916">
        <w:rPr>
          <w:rFonts w:ascii="Times New Roman" w:hAnsi="Times New Roman" w:cs="Times New Roman"/>
        </w:rPr>
        <w:t xml:space="preserve"> | Deborah A. Duffield</w:t>
      </w:r>
      <w:r w:rsidRPr="00154916">
        <w:rPr>
          <w:rFonts w:ascii="Times New Roman" w:hAnsi="Times New Roman" w:cs="Times New Roman"/>
          <w:vertAlign w:val="superscript"/>
        </w:rPr>
        <w:t>4</w:t>
      </w:r>
      <w:r w:rsidRPr="00154916">
        <w:rPr>
          <w:rFonts w:ascii="Times New Roman" w:hAnsi="Times New Roman" w:cs="Times New Roman"/>
        </w:rPr>
        <w:t xml:space="preserve"> | </w:t>
      </w:r>
      <w:proofErr w:type="spellStart"/>
      <w:r w:rsidR="009416E6" w:rsidRPr="00154916">
        <w:rPr>
          <w:rFonts w:ascii="Times New Roman" w:hAnsi="Times New Roman" w:cs="Times New Roman"/>
        </w:rPr>
        <w:t>Dalin</w:t>
      </w:r>
      <w:proofErr w:type="spellEnd"/>
      <w:r w:rsidR="009416E6" w:rsidRPr="00154916">
        <w:rPr>
          <w:rFonts w:ascii="Times New Roman" w:hAnsi="Times New Roman" w:cs="Times New Roman"/>
        </w:rPr>
        <w:t xml:space="preserve"> D’Alessandro</w:t>
      </w:r>
      <w:r w:rsidR="009416E6" w:rsidRPr="00154916">
        <w:rPr>
          <w:rFonts w:ascii="Times New Roman" w:hAnsi="Times New Roman" w:cs="Times New Roman"/>
          <w:vertAlign w:val="superscript"/>
        </w:rPr>
        <w:t>4</w:t>
      </w:r>
      <w:r w:rsidR="009416E6" w:rsidRPr="00154916">
        <w:rPr>
          <w:rFonts w:ascii="Times New Roman" w:hAnsi="Times New Roman" w:cs="Times New Roman"/>
        </w:rPr>
        <w:t xml:space="preserve"> | </w:t>
      </w:r>
      <w:r w:rsidRPr="00154916">
        <w:rPr>
          <w:rFonts w:ascii="Times New Roman" w:hAnsi="Times New Roman" w:cs="Times New Roman"/>
        </w:rPr>
        <w:t>James M. Rice</w:t>
      </w:r>
      <w:r w:rsidRPr="00154916">
        <w:rPr>
          <w:rFonts w:ascii="Times New Roman" w:hAnsi="Times New Roman" w:cs="Times New Roman"/>
          <w:vertAlign w:val="superscript"/>
        </w:rPr>
        <w:t xml:space="preserve">5 </w:t>
      </w:r>
      <w:r w:rsidRPr="00154916">
        <w:rPr>
          <w:rFonts w:ascii="Times New Roman" w:hAnsi="Times New Roman" w:cs="Times New Roman"/>
        </w:rPr>
        <w:t xml:space="preserve">| </w:t>
      </w:r>
      <w:r w:rsidR="000373E9" w:rsidRPr="00154916">
        <w:rPr>
          <w:rFonts w:ascii="Times New Roman" w:hAnsi="Times New Roman" w:cs="Times New Roman"/>
        </w:rPr>
        <w:t>John Calambokidis</w:t>
      </w:r>
      <w:r w:rsidR="000373E9" w:rsidRPr="00154916">
        <w:rPr>
          <w:rFonts w:ascii="Times New Roman" w:hAnsi="Times New Roman" w:cs="Times New Roman"/>
          <w:vertAlign w:val="superscript"/>
        </w:rPr>
        <w:t>2</w:t>
      </w:r>
      <w:r w:rsidR="000373E9" w:rsidRPr="00154916">
        <w:rPr>
          <w:rFonts w:ascii="Times New Roman" w:hAnsi="Times New Roman" w:cs="Times New Roman"/>
        </w:rPr>
        <w:t xml:space="preserve"> | Brad Hanson</w:t>
      </w:r>
      <w:r w:rsidR="000373E9" w:rsidRPr="00154916">
        <w:rPr>
          <w:rFonts w:ascii="Times New Roman" w:hAnsi="Times New Roman" w:cs="Times New Roman"/>
          <w:vertAlign w:val="superscript"/>
        </w:rPr>
        <w:t>6</w:t>
      </w:r>
      <w:r w:rsidR="000373E9" w:rsidRPr="00154916">
        <w:rPr>
          <w:rFonts w:ascii="Times New Roman" w:hAnsi="Times New Roman" w:cs="Times New Roman"/>
        </w:rPr>
        <w:t xml:space="preserve"> | Joseph K. Gaydos</w:t>
      </w:r>
      <w:r w:rsidR="000373E9" w:rsidRPr="00154916">
        <w:rPr>
          <w:rFonts w:ascii="Times New Roman" w:hAnsi="Times New Roman" w:cs="Times New Roman"/>
          <w:vertAlign w:val="superscript"/>
        </w:rPr>
        <w:t>7</w:t>
      </w:r>
      <w:r w:rsidR="000373E9" w:rsidRPr="00154916">
        <w:rPr>
          <w:rFonts w:ascii="Times New Roman" w:hAnsi="Times New Roman" w:cs="Times New Roman"/>
        </w:rPr>
        <w:t xml:space="preserve"> | Steven J. Jeffries</w:t>
      </w:r>
      <w:r w:rsidR="000373E9" w:rsidRPr="00154916">
        <w:rPr>
          <w:rFonts w:ascii="Times New Roman" w:hAnsi="Times New Roman" w:cs="Times New Roman"/>
          <w:vertAlign w:val="superscript"/>
        </w:rPr>
        <w:t>3</w:t>
      </w:r>
      <w:r w:rsidR="000373E9" w:rsidRPr="00154916">
        <w:rPr>
          <w:rFonts w:ascii="Times New Roman" w:hAnsi="Times New Roman" w:cs="Times New Roman"/>
        </w:rPr>
        <w:t xml:space="preserve"> | Jennifer Olson</w:t>
      </w:r>
      <w:r w:rsidR="009416E6" w:rsidRPr="00154916">
        <w:rPr>
          <w:rFonts w:ascii="Times New Roman" w:hAnsi="Times New Roman" w:cs="Times New Roman"/>
          <w:vertAlign w:val="superscript"/>
        </w:rPr>
        <w:t>8</w:t>
      </w:r>
      <w:r w:rsidR="000373E9" w:rsidRPr="00154916">
        <w:rPr>
          <w:rFonts w:ascii="Times New Roman" w:hAnsi="Times New Roman" w:cs="Times New Roman"/>
        </w:rPr>
        <w:t xml:space="preserve"> | Jonathan Scordino</w:t>
      </w:r>
      <w:r w:rsidR="009416E6" w:rsidRPr="00154916">
        <w:rPr>
          <w:rFonts w:ascii="Times New Roman" w:hAnsi="Times New Roman" w:cs="Times New Roman"/>
          <w:vertAlign w:val="superscript"/>
        </w:rPr>
        <w:t>9</w:t>
      </w:r>
      <w:r w:rsidR="000373E9" w:rsidRPr="00154916">
        <w:rPr>
          <w:rFonts w:ascii="Times New Roman" w:hAnsi="Times New Roman" w:cs="Times New Roman"/>
        </w:rPr>
        <w:t xml:space="preserve"> | </w:t>
      </w:r>
      <w:r w:rsidR="009416E6" w:rsidRPr="00154916">
        <w:rPr>
          <w:rFonts w:ascii="Times New Roman" w:hAnsi="Times New Roman" w:cs="Times New Roman"/>
        </w:rPr>
        <w:t>Adrianne Akmajian</w:t>
      </w:r>
      <w:r w:rsidR="009416E6" w:rsidRPr="00154916">
        <w:rPr>
          <w:rFonts w:ascii="Times New Roman" w:hAnsi="Times New Roman" w:cs="Times New Roman"/>
          <w:vertAlign w:val="superscript"/>
        </w:rPr>
        <w:t>9</w:t>
      </w:r>
      <w:r w:rsidR="009416E6" w:rsidRPr="00154916">
        <w:rPr>
          <w:rFonts w:ascii="Times New Roman" w:hAnsi="Times New Roman" w:cs="Times New Roman"/>
        </w:rPr>
        <w:t xml:space="preserve"> | </w:t>
      </w:r>
      <w:r w:rsidR="001B4691" w:rsidRPr="00154916">
        <w:rPr>
          <w:rFonts w:ascii="Times New Roman" w:hAnsi="Times New Roman" w:cs="Times New Roman"/>
        </w:rPr>
        <w:t>Matthew Klope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Susan Berta</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Sandy Dubpernell</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0</w:t>
      </w:r>
      <w:r w:rsidR="001B4691" w:rsidRPr="00154916">
        <w:rPr>
          <w:rFonts w:ascii="Times New Roman" w:hAnsi="Times New Roman" w:cs="Times New Roman"/>
        </w:rPr>
        <w:t xml:space="preserve"> | </w:t>
      </w:r>
      <w:r w:rsidR="000373E9" w:rsidRPr="00154916">
        <w:rPr>
          <w:rFonts w:ascii="Times New Roman" w:hAnsi="Times New Roman" w:cs="Times New Roman"/>
        </w:rPr>
        <w:t>Betsy Carlson</w:t>
      </w:r>
      <w:r w:rsidR="000373E9"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1</w:t>
      </w:r>
      <w:r w:rsidR="000373E9" w:rsidRPr="00154916">
        <w:rPr>
          <w:rFonts w:ascii="Times New Roman" w:hAnsi="Times New Roman" w:cs="Times New Roman"/>
        </w:rPr>
        <w:t xml:space="preserve"> | </w:t>
      </w:r>
      <w:r w:rsidR="001B4691" w:rsidRPr="00154916">
        <w:rPr>
          <w:rFonts w:ascii="Times New Roman" w:hAnsi="Times New Roman" w:cs="Times New Roman"/>
        </w:rPr>
        <w:t>Susan Riemer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2</w:t>
      </w:r>
      <w:r w:rsidR="001B4691" w:rsidRPr="00154916">
        <w:rPr>
          <w:rFonts w:ascii="Times New Roman" w:hAnsi="Times New Roman" w:cs="Times New Roman"/>
        </w:rPr>
        <w:t xml:space="preserve"> | Jan Hodder</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3</w:t>
      </w:r>
      <w:r w:rsidR="001B4691" w:rsidRPr="00154916">
        <w:rPr>
          <w:rFonts w:ascii="Times New Roman" w:hAnsi="Times New Roman" w:cs="Times New Roman"/>
        </w:rPr>
        <w:t xml:space="preserve"> | Victoria Souze</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Alysha Elsby</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4</w:t>
      </w:r>
      <w:r w:rsidR="001B4691" w:rsidRPr="00154916">
        <w:rPr>
          <w:rFonts w:ascii="Times New Roman" w:hAnsi="Times New Roman" w:cs="Times New Roman"/>
        </w:rPr>
        <w:t xml:space="preserve"> | Cathy King</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5</w:t>
      </w:r>
      <w:r w:rsidR="001B4691" w:rsidRPr="00154916">
        <w:rPr>
          <w:rFonts w:ascii="Times New Roman" w:hAnsi="Times New Roman" w:cs="Times New Roman"/>
        </w:rPr>
        <w:t xml:space="preserve"> | Kristin Wilkinson</w:t>
      </w:r>
      <w:r w:rsidR="001B4691" w:rsidRPr="00154916">
        <w:rPr>
          <w:rFonts w:ascii="Times New Roman" w:hAnsi="Times New Roman" w:cs="Times New Roman"/>
          <w:vertAlign w:val="superscript"/>
        </w:rPr>
        <w:t>1</w:t>
      </w:r>
      <w:r w:rsidR="009416E6" w:rsidRPr="00154916">
        <w:rPr>
          <w:rFonts w:ascii="Times New Roman" w:hAnsi="Times New Roman" w:cs="Times New Roman"/>
          <w:vertAlign w:val="superscript"/>
        </w:rPr>
        <w:t>6</w:t>
      </w:r>
      <w:r w:rsidR="001B4691" w:rsidRPr="00154916">
        <w:rPr>
          <w:rFonts w:ascii="Times New Roman" w:hAnsi="Times New Roman" w:cs="Times New Roman"/>
        </w:rPr>
        <w:t xml:space="preserve"> | </w:t>
      </w:r>
      <w:r w:rsidR="003C63C6">
        <w:rPr>
          <w:rFonts w:ascii="Times New Roman" w:hAnsi="Times New Roman" w:cs="Times New Roman"/>
        </w:rPr>
        <w:t>Tiffany Boothe</w:t>
      </w:r>
      <w:r w:rsidR="003C63C6">
        <w:rPr>
          <w:rFonts w:ascii="Times New Roman" w:hAnsi="Times New Roman" w:cs="Times New Roman"/>
          <w:vertAlign w:val="superscript"/>
        </w:rPr>
        <w:t>17</w:t>
      </w:r>
      <w:r w:rsidR="003C63C6">
        <w:rPr>
          <w:rFonts w:ascii="Times New Roman" w:hAnsi="Times New Roman" w:cs="Times New Roman"/>
        </w:rPr>
        <w:t xml:space="preserve"> | </w:t>
      </w:r>
      <w:r w:rsidR="001B4691" w:rsidRPr="00154916">
        <w:rPr>
          <w:rFonts w:ascii="Times New Roman" w:hAnsi="Times New Roman" w:cs="Times New Roman"/>
        </w:rPr>
        <w:t>Stephanie A. Norman</w:t>
      </w:r>
      <w:r w:rsidR="001B4691" w:rsidRPr="00154916">
        <w:rPr>
          <w:rFonts w:ascii="Times New Roman" w:hAnsi="Times New Roman" w:cs="Times New Roman"/>
          <w:vertAlign w:val="superscript"/>
        </w:rPr>
        <w:t>1</w:t>
      </w:r>
      <w:r w:rsidR="003C63C6">
        <w:rPr>
          <w:rFonts w:ascii="Times New Roman" w:hAnsi="Times New Roman" w:cs="Times New Roman"/>
          <w:vertAlign w:val="superscript"/>
        </w:rPr>
        <w:t>8</w:t>
      </w:r>
    </w:p>
    <w:p w14:paraId="178C76FE" w14:textId="77777777" w:rsidR="009416E6" w:rsidRPr="00154916" w:rsidRDefault="009416E6" w:rsidP="00D705BC">
      <w:pPr>
        <w:pStyle w:val="NoSpacing"/>
        <w:spacing w:line="480" w:lineRule="auto"/>
        <w:rPr>
          <w:rFonts w:ascii="Times New Roman" w:hAnsi="Times New Roman" w:cs="Times New Roman"/>
          <w:vertAlign w:val="superscript"/>
        </w:rPr>
      </w:pPr>
    </w:p>
    <w:p w14:paraId="5F7478CE" w14:textId="68F0C92D" w:rsidR="001B4691"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w:t>
      </w:r>
      <w:r w:rsidR="00055ACD">
        <w:rPr>
          <w:rFonts w:ascii="Times New Roman" w:hAnsi="Times New Roman" w:cs="Times New Roman"/>
        </w:rPr>
        <w:t>University of Washington</w:t>
      </w:r>
      <w:r w:rsidRPr="00154916">
        <w:rPr>
          <w:rFonts w:ascii="Times New Roman" w:hAnsi="Times New Roman" w:cs="Times New Roman"/>
        </w:rPr>
        <w:t>, Seattle, Washington</w:t>
      </w:r>
      <w:bookmarkStart w:id="0" w:name="_Hlk522659543"/>
    </w:p>
    <w:bookmarkEnd w:id="0"/>
    <w:p w14:paraId="0EA33E59" w14:textId="087317EB"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2</w:t>
      </w:r>
      <w:r w:rsidRPr="00154916">
        <w:rPr>
          <w:rFonts w:ascii="Times New Roman" w:hAnsi="Times New Roman" w:cs="Times New Roman"/>
        </w:rPr>
        <w:t>Cascadia Research Collective, Olympia, Washington</w:t>
      </w:r>
    </w:p>
    <w:p w14:paraId="2421ED8A" w14:textId="004F6943"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3</w:t>
      </w:r>
      <w:r w:rsidRPr="00154916">
        <w:rPr>
          <w:rFonts w:ascii="Times New Roman" w:hAnsi="Times New Roman" w:cs="Times New Roman"/>
        </w:rPr>
        <w:t>Washington Department of Fish and Wildlife, Marine Mammal Investigations, Lakewood, Washington</w:t>
      </w:r>
      <w:r w:rsidR="007F70A9">
        <w:rPr>
          <w:rFonts w:ascii="Times New Roman" w:hAnsi="Times New Roman" w:cs="Times New Roman"/>
        </w:rPr>
        <w:t xml:space="preserve"> </w:t>
      </w:r>
    </w:p>
    <w:p w14:paraId="5283D073" w14:textId="5D8CB166"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4</w:t>
      </w:r>
      <w:r w:rsidRPr="00154916">
        <w:rPr>
          <w:rFonts w:ascii="Times New Roman" w:hAnsi="Times New Roman" w:cs="Times New Roman"/>
        </w:rPr>
        <w:t>Biology Department, Portland State University, Portland, Oregon</w:t>
      </w:r>
    </w:p>
    <w:p w14:paraId="797E6E18" w14:textId="11860AEE"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5</w:t>
      </w:r>
      <w:r w:rsidRPr="00154916">
        <w:rPr>
          <w:rFonts w:ascii="Times New Roman" w:hAnsi="Times New Roman" w:cs="Times New Roman"/>
        </w:rPr>
        <w:t>Marine Mammal Institute, Oregon State University, Newport, Oregon</w:t>
      </w:r>
    </w:p>
    <w:p w14:paraId="5E5DFDD6" w14:textId="5D01B29F" w:rsidR="009416E6" w:rsidRPr="00154916" w:rsidRDefault="009416E6"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6</w:t>
      </w:r>
      <w:r w:rsidRPr="00154916">
        <w:rPr>
          <w:rFonts w:ascii="Times New Roman" w:hAnsi="Times New Roman" w:cs="Times New Roman"/>
        </w:rPr>
        <w:t>NOAA Northwest Fisheries Science Center, Seattle, Washington</w:t>
      </w:r>
    </w:p>
    <w:p w14:paraId="252E65FD" w14:textId="59F13D4A" w:rsidR="009416E6"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7</w:t>
      </w:r>
      <w:r w:rsidRPr="00154916">
        <w:rPr>
          <w:rFonts w:ascii="Times New Roman" w:hAnsi="Times New Roman" w:cs="Times New Roman"/>
        </w:rPr>
        <w:t xml:space="preserve">Karen C. </w:t>
      </w:r>
      <w:proofErr w:type="spellStart"/>
      <w:r w:rsidRPr="00154916">
        <w:rPr>
          <w:rFonts w:ascii="Times New Roman" w:hAnsi="Times New Roman" w:cs="Times New Roman"/>
        </w:rPr>
        <w:t>Drayer</w:t>
      </w:r>
      <w:proofErr w:type="spellEnd"/>
      <w:r w:rsidRPr="00154916">
        <w:rPr>
          <w:rFonts w:ascii="Times New Roman" w:hAnsi="Times New Roman" w:cs="Times New Roman"/>
        </w:rPr>
        <w:t xml:space="preserve"> Wildlife Health Center-Orcas Island Office, School of Veterinary Medicine, </w:t>
      </w:r>
      <w:r w:rsidR="009416E6" w:rsidRPr="00154916">
        <w:rPr>
          <w:rFonts w:ascii="Times New Roman" w:hAnsi="Times New Roman" w:cs="Times New Roman"/>
        </w:rPr>
        <w:t>University of California Davis</w:t>
      </w:r>
      <w:r w:rsidRPr="00154916">
        <w:rPr>
          <w:rFonts w:ascii="Times New Roman" w:hAnsi="Times New Roman" w:cs="Times New Roman"/>
        </w:rPr>
        <w:t xml:space="preserve">, </w:t>
      </w:r>
      <w:proofErr w:type="spellStart"/>
      <w:r w:rsidRPr="00154916">
        <w:rPr>
          <w:rFonts w:ascii="Times New Roman" w:hAnsi="Times New Roman" w:cs="Times New Roman"/>
        </w:rPr>
        <w:t>Eastsound</w:t>
      </w:r>
      <w:proofErr w:type="spellEnd"/>
      <w:r w:rsidRPr="00154916">
        <w:rPr>
          <w:rFonts w:ascii="Times New Roman" w:hAnsi="Times New Roman" w:cs="Times New Roman"/>
        </w:rPr>
        <w:t>, Washington</w:t>
      </w:r>
    </w:p>
    <w:p w14:paraId="6B588E3C" w14:textId="2720FF4D"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8</w:t>
      </w:r>
      <w:r w:rsidRPr="00154916">
        <w:rPr>
          <w:rFonts w:ascii="Times New Roman" w:hAnsi="Times New Roman" w:cs="Times New Roman"/>
        </w:rPr>
        <w:t>The Whale Museum, Friday Harbor, Washington</w:t>
      </w:r>
    </w:p>
    <w:p w14:paraId="37EF04A4" w14:textId="1E6F1257" w:rsidR="002D786F" w:rsidRPr="00154916" w:rsidRDefault="002D786F" w:rsidP="009416E6">
      <w:pPr>
        <w:pStyle w:val="NoSpacing"/>
        <w:spacing w:line="480" w:lineRule="auto"/>
        <w:rPr>
          <w:rFonts w:ascii="Times New Roman" w:hAnsi="Times New Roman" w:cs="Times New Roman"/>
        </w:rPr>
      </w:pPr>
      <w:r w:rsidRPr="00154916">
        <w:rPr>
          <w:rFonts w:ascii="Times New Roman" w:hAnsi="Times New Roman" w:cs="Times New Roman"/>
          <w:vertAlign w:val="superscript"/>
        </w:rPr>
        <w:t>9</w:t>
      </w:r>
      <w:r w:rsidRPr="00154916">
        <w:rPr>
          <w:rFonts w:ascii="Times New Roman" w:hAnsi="Times New Roman" w:cs="Times New Roman"/>
        </w:rPr>
        <w:t xml:space="preserve">Makah </w:t>
      </w:r>
      <w:r w:rsidR="00737EB4" w:rsidRPr="00737EB4">
        <w:rPr>
          <w:rFonts w:ascii="Times New Roman" w:hAnsi="Times New Roman" w:cs="Times New Roman"/>
        </w:rPr>
        <w:t>Tribe</w:t>
      </w:r>
      <w:r w:rsidR="00737EB4">
        <w:rPr>
          <w:rFonts w:ascii="Times New Roman" w:hAnsi="Times New Roman" w:cs="Times New Roman"/>
        </w:rPr>
        <w:t xml:space="preserve">, </w:t>
      </w:r>
      <w:proofErr w:type="spellStart"/>
      <w:r w:rsidR="00737EB4">
        <w:rPr>
          <w:rFonts w:ascii="Times New Roman" w:hAnsi="Times New Roman" w:cs="Times New Roman"/>
        </w:rPr>
        <w:t>Neah</w:t>
      </w:r>
      <w:proofErr w:type="spellEnd"/>
      <w:r w:rsidR="00737EB4">
        <w:rPr>
          <w:rFonts w:ascii="Times New Roman" w:hAnsi="Times New Roman" w:cs="Times New Roman"/>
        </w:rPr>
        <w:t xml:space="preserve"> Bay, Washington</w:t>
      </w:r>
    </w:p>
    <w:p w14:paraId="6DD8D4BA" w14:textId="3AC069F8" w:rsidR="001B4691"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lastRenderedPageBreak/>
        <w:t>10</w:t>
      </w:r>
      <w:r w:rsidRPr="00154916">
        <w:rPr>
          <w:rFonts w:ascii="Times New Roman" w:hAnsi="Times New Roman" w:cs="Times New Roman"/>
        </w:rPr>
        <w:t>Orca Network, Central Puget Sound Marine Mammal Stranding Network, Freeland, Washington</w:t>
      </w:r>
    </w:p>
    <w:p w14:paraId="02AE13E2" w14:textId="0F897DE8"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11</w:t>
      </w:r>
      <w:r w:rsidRPr="00154916">
        <w:rPr>
          <w:rFonts w:ascii="Times New Roman" w:hAnsi="Times New Roman" w:cs="Times New Roman"/>
        </w:rPr>
        <w:t>Betsy Carlson, Port Townsend Marine Science Center, Port Townsend, Washington</w:t>
      </w:r>
    </w:p>
    <w:p w14:paraId="28AFD751" w14:textId="3CDB70A4" w:rsidR="002D786F" w:rsidRPr="00154916" w:rsidRDefault="002D786F" w:rsidP="00D705BC">
      <w:pPr>
        <w:pStyle w:val="NoSpacing"/>
        <w:spacing w:line="480" w:lineRule="auto"/>
        <w:rPr>
          <w:rFonts w:ascii="Times New Roman" w:hAnsi="Times New Roman" w:cs="Times New Roman"/>
          <w:highlight w:val="yellow"/>
        </w:rPr>
      </w:pPr>
      <w:r w:rsidRPr="00154916">
        <w:rPr>
          <w:rFonts w:ascii="Times New Roman" w:hAnsi="Times New Roman" w:cs="Times New Roman"/>
          <w:vertAlign w:val="superscript"/>
        </w:rPr>
        <w:t>12</w:t>
      </w:r>
      <w:r w:rsidRPr="00154916">
        <w:rPr>
          <w:rFonts w:ascii="Times New Roman" w:hAnsi="Times New Roman" w:cs="Times New Roman"/>
        </w:rPr>
        <w:t>Oregon Department of Fish and Wildlife,</w:t>
      </w:r>
      <w:r w:rsidR="00737EB4">
        <w:rPr>
          <w:rFonts w:ascii="Times New Roman" w:hAnsi="Times New Roman" w:cs="Times New Roman"/>
        </w:rPr>
        <w:t xml:space="preserve"> Salem, Oregon</w:t>
      </w:r>
    </w:p>
    <w:p w14:paraId="7DD362FD" w14:textId="56275649"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13</w:t>
      </w:r>
      <w:r w:rsidRPr="00154916">
        <w:rPr>
          <w:rFonts w:ascii="Times New Roman" w:hAnsi="Times New Roman" w:cs="Times New Roman"/>
        </w:rPr>
        <w:t>Oregon Institute of Marine Biology, University of Oregon, Charleston, Oregon</w:t>
      </w:r>
    </w:p>
    <w:p w14:paraId="3E260BE1" w14:textId="49F0C2AE"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14</w:t>
      </w:r>
      <w:r w:rsidRPr="00154916">
        <w:rPr>
          <w:rFonts w:ascii="Times New Roman" w:hAnsi="Times New Roman" w:cs="Times New Roman"/>
        </w:rPr>
        <w:t>Whatcom County Marine Mammal Stranding Network, Lummi Island, Washington</w:t>
      </w:r>
    </w:p>
    <w:p w14:paraId="34696A7F" w14:textId="38C8D9D6"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15</w:t>
      </w:r>
      <w:r w:rsidRPr="00154916">
        <w:rPr>
          <w:rFonts w:ascii="Times New Roman" w:hAnsi="Times New Roman" w:cs="Times New Roman"/>
        </w:rPr>
        <w:t>World Vets, Gig Harbor, Washington</w:t>
      </w:r>
    </w:p>
    <w:p w14:paraId="0C59CC0C" w14:textId="3F5479FF" w:rsidR="002D786F"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vertAlign w:val="superscript"/>
        </w:rPr>
        <w:t>16</w:t>
      </w:r>
      <w:r w:rsidRPr="00154916">
        <w:rPr>
          <w:rFonts w:ascii="Times New Roman" w:hAnsi="Times New Roman" w:cs="Times New Roman"/>
        </w:rPr>
        <w:t>NOAA Fisheries, Protected Resources Division, West Coast Region, Seattle, Washington</w:t>
      </w:r>
    </w:p>
    <w:p w14:paraId="3F2E8EF2" w14:textId="789D80E7" w:rsid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17</w:t>
      </w:r>
      <w:r>
        <w:rPr>
          <w:rFonts w:ascii="Times New Roman" w:hAnsi="Times New Roman" w:cs="Times New Roman"/>
        </w:rPr>
        <w:t>Seaside Aquarium, Seaside, Oregon</w:t>
      </w:r>
    </w:p>
    <w:p w14:paraId="7FE7BF29" w14:textId="5EF063EA" w:rsidR="003C63C6" w:rsidRPr="003C63C6" w:rsidRDefault="003C63C6" w:rsidP="00D705BC">
      <w:pPr>
        <w:pStyle w:val="NoSpacing"/>
        <w:spacing w:line="480" w:lineRule="auto"/>
        <w:rPr>
          <w:rFonts w:ascii="Times New Roman" w:hAnsi="Times New Roman" w:cs="Times New Roman"/>
        </w:rPr>
      </w:pPr>
      <w:r>
        <w:rPr>
          <w:rFonts w:ascii="Times New Roman" w:hAnsi="Times New Roman" w:cs="Times New Roman"/>
          <w:vertAlign w:val="superscript"/>
        </w:rPr>
        <w:t>18</w:t>
      </w:r>
      <w:r>
        <w:rPr>
          <w:rFonts w:ascii="Times New Roman" w:hAnsi="Times New Roman" w:cs="Times New Roman"/>
        </w:rPr>
        <w:t>Marine-Med: Marine Research, Epidemiology, and Veterinary Medicine, Bothell, Washington</w:t>
      </w:r>
    </w:p>
    <w:p w14:paraId="3D41F76F" w14:textId="77777777" w:rsidR="00154916" w:rsidRDefault="00154916" w:rsidP="00D705BC">
      <w:pPr>
        <w:pStyle w:val="NoSpacing"/>
        <w:spacing w:line="480" w:lineRule="auto"/>
        <w:rPr>
          <w:rFonts w:ascii="Times New Roman" w:hAnsi="Times New Roman" w:cs="Times New Roman"/>
          <w:highlight w:val="green"/>
        </w:rPr>
      </w:pPr>
    </w:p>
    <w:p w14:paraId="0F24B623" w14:textId="53AAE738" w:rsidR="002D786F" w:rsidRPr="00154916" w:rsidRDefault="002D786F" w:rsidP="00D705BC">
      <w:pPr>
        <w:pStyle w:val="NoSpacing"/>
        <w:spacing w:line="480" w:lineRule="auto"/>
        <w:rPr>
          <w:rFonts w:ascii="Times New Roman" w:hAnsi="Times New Roman" w:cs="Times New Roman"/>
        </w:rPr>
      </w:pPr>
      <w:r w:rsidRPr="00055ACD">
        <w:rPr>
          <w:rFonts w:ascii="Times New Roman" w:hAnsi="Times New Roman" w:cs="Times New Roman"/>
        </w:rPr>
        <w:t>Correspondence:</w:t>
      </w:r>
      <w:r w:rsidR="00055ACD" w:rsidRPr="00055ACD">
        <w:rPr>
          <w:rFonts w:ascii="Times New Roman" w:hAnsi="Times New Roman" w:cs="Times New Roman"/>
        </w:rPr>
        <w:t xml:space="preserve"> amandajwarlick@gmail.com</w:t>
      </w:r>
    </w:p>
    <w:p w14:paraId="3F67B7CA" w14:textId="77777777" w:rsidR="002D786F" w:rsidRPr="00154916" w:rsidRDefault="002D786F" w:rsidP="00D705BC">
      <w:pPr>
        <w:pStyle w:val="NoSpacing"/>
        <w:spacing w:line="480" w:lineRule="auto"/>
        <w:rPr>
          <w:rFonts w:ascii="Times New Roman" w:hAnsi="Times New Roman" w:cs="Times New Roman"/>
          <w:b/>
        </w:rPr>
      </w:pPr>
    </w:p>
    <w:p w14:paraId="44FFA645" w14:textId="3BFA45A9" w:rsidR="002D786F" w:rsidRPr="00154916" w:rsidRDefault="002D786F" w:rsidP="00D705BC">
      <w:pPr>
        <w:pStyle w:val="NoSpacing"/>
        <w:spacing w:line="480" w:lineRule="auto"/>
        <w:rPr>
          <w:rFonts w:ascii="Times New Roman" w:hAnsi="Times New Roman" w:cs="Times New Roman"/>
        </w:rPr>
      </w:pPr>
      <w:r w:rsidRPr="00154916">
        <w:rPr>
          <w:rFonts w:ascii="Times New Roman" w:hAnsi="Times New Roman" w:cs="Times New Roman"/>
        </w:rPr>
        <w:t xml:space="preserve">KEYWORDS: </w:t>
      </w:r>
      <w:r w:rsidR="00B6478B">
        <w:rPr>
          <w:rFonts w:ascii="Times New Roman" w:hAnsi="Times New Roman" w:cs="Times New Roman"/>
        </w:rPr>
        <w:t xml:space="preserve">cetaceans, </w:t>
      </w:r>
      <w:r w:rsidR="00055ACD">
        <w:rPr>
          <w:rFonts w:ascii="Times New Roman" w:hAnsi="Times New Roman" w:cs="Times New Roman"/>
        </w:rPr>
        <w:t xml:space="preserve">strandings, </w:t>
      </w:r>
      <w:r w:rsidR="00B6478B">
        <w:rPr>
          <w:rFonts w:ascii="Times New Roman" w:hAnsi="Times New Roman" w:cs="Times New Roman"/>
        </w:rPr>
        <w:t>El Niño</w:t>
      </w:r>
      <w:r w:rsidR="00154916" w:rsidRPr="00154916">
        <w:rPr>
          <w:rFonts w:ascii="Times New Roman" w:hAnsi="Times New Roman" w:cs="Times New Roman"/>
        </w:rPr>
        <w:t>, harbor porpoise</w:t>
      </w:r>
      <w:r w:rsidR="00055ACD">
        <w:rPr>
          <w:rFonts w:ascii="Times New Roman" w:hAnsi="Times New Roman" w:cs="Times New Roman"/>
        </w:rPr>
        <w:t>, oceanographic variability</w:t>
      </w:r>
    </w:p>
    <w:p w14:paraId="2A2EA3A1" w14:textId="77777777" w:rsidR="00154916" w:rsidRPr="00154916" w:rsidRDefault="00154916" w:rsidP="00D705BC">
      <w:pPr>
        <w:pStyle w:val="NoSpacing"/>
        <w:spacing w:line="480" w:lineRule="auto"/>
        <w:rPr>
          <w:rFonts w:ascii="Times New Roman" w:hAnsi="Times New Roman" w:cs="Times New Roman"/>
          <w:b/>
        </w:rPr>
      </w:pPr>
    </w:p>
    <w:p w14:paraId="1A91439E" w14:textId="7C73B048" w:rsidR="00154916" w:rsidRPr="00154916" w:rsidRDefault="00154916" w:rsidP="00D705BC">
      <w:pPr>
        <w:pStyle w:val="NoSpacing"/>
        <w:spacing w:line="480" w:lineRule="auto"/>
        <w:rPr>
          <w:rFonts w:ascii="Times New Roman" w:hAnsi="Times New Roman" w:cs="Times New Roman"/>
        </w:rPr>
      </w:pPr>
      <w:r>
        <w:rPr>
          <w:rFonts w:ascii="Times New Roman" w:hAnsi="Times New Roman" w:cs="Times New Roman"/>
        </w:rPr>
        <w:t>Paper type: Primary Research Article</w:t>
      </w:r>
    </w:p>
    <w:p w14:paraId="78575972" w14:textId="77777777" w:rsidR="00154916" w:rsidRPr="00154916" w:rsidRDefault="00154916" w:rsidP="00D705BC">
      <w:pPr>
        <w:pStyle w:val="NoSpacing"/>
        <w:spacing w:line="480" w:lineRule="auto"/>
        <w:rPr>
          <w:rFonts w:ascii="Times New Roman" w:hAnsi="Times New Roman" w:cs="Times New Roman"/>
          <w:b/>
        </w:rPr>
      </w:pPr>
    </w:p>
    <w:p w14:paraId="4A1B7C5C" w14:textId="4429088C" w:rsidR="00154916" w:rsidRPr="00154916" w:rsidRDefault="00B55B36" w:rsidP="00D705BC">
      <w:pPr>
        <w:pStyle w:val="NoSpacing"/>
        <w:spacing w:line="480" w:lineRule="auto"/>
        <w:rPr>
          <w:rFonts w:ascii="Times New Roman" w:hAnsi="Times New Roman" w:cs="Times New Roman"/>
          <w:b/>
        </w:rPr>
      </w:pPr>
      <w:r>
        <w:rPr>
          <w:rFonts w:ascii="Times New Roman" w:hAnsi="Times New Roman" w:cs="Times New Roman"/>
          <w:b/>
        </w:rPr>
        <w:t xml:space="preserve">ABSTRACT </w:t>
      </w:r>
    </w:p>
    <w:p w14:paraId="6419A5E7" w14:textId="77777777" w:rsidR="00154916" w:rsidRPr="00154916" w:rsidRDefault="00154916" w:rsidP="00D705BC">
      <w:pPr>
        <w:pStyle w:val="NoSpacing"/>
        <w:spacing w:line="480" w:lineRule="auto"/>
        <w:rPr>
          <w:rFonts w:ascii="Times New Roman" w:hAnsi="Times New Roman" w:cs="Times New Roman"/>
          <w:b/>
        </w:rPr>
      </w:pPr>
    </w:p>
    <w:p w14:paraId="29088C05" w14:textId="77777777" w:rsidR="00154916" w:rsidRPr="00154916" w:rsidRDefault="00154916" w:rsidP="00D705BC">
      <w:pPr>
        <w:pStyle w:val="NoSpacing"/>
        <w:spacing w:line="480" w:lineRule="auto"/>
        <w:rPr>
          <w:rFonts w:ascii="Times New Roman" w:hAnsi="Times New Roman" w:cs="Times New Roman"/>
          <w:b/>
        </w:rPr>
      </w:pPr>
    </w:p>
    <w:p w14:paraId="6E2F2797" w14:textId="77777777" w:rsidR="00154916" w:rsidRPr="00154916" w:rsidRDefault="00154916" w:rsidP="00D705BC">
      <w:pPr>
        <w:pStyle w:val="NoSpacing"/>
        <w:spacing w:line="480" w:lineRule="auto"/>
        <w:rPr>
          <w:rFonts w:ascii="Times New Roman" w:hAnsi="Times New Roman" w:cs="Times New Roman"/>
          <w:b/>
        </w:rPr>
      </w:pPr>
    </w:p>
    <w:p w14:paraId="2A13AB84" w14:textId="2E6F4449" w:rsidR="00154916" w:rsidRDefault="00154916" w:rsidP="00D705BC">
      <w:pPr>
        <w:pStyle w:val="NoSpacing"/>
        <w:spacing w:line="480" w:lineRule="auto"/>
        <w:rPr>
          <w:rFonts w:ascii="Times New Roman" w:hAnsi="Times New Roman" w:cs="Times New Roman"/>
          <w:b/>
        </w:rPr>
      </w:pPr>
    </w:p>
    <w:p w14:paraId="7D9B7B48" w14:textId="77777777" w:rsidR="00055ACD" w:rsidRPr="00154916" w:rsidRDefault="00055ACD" w:rsidP="00D705BC">
      <w:pPr>
        <w:pStyle w:val="NoSpacing"/>
        <w:spacing w:line="480" w:lineRule="auto"/>
        <w:rPr>
          <w:rFonts w:ascii="Times New Roman" w:hAnsi="Times New Roman" w:cs="Times New Roman"/>
          <w:b/>
        </w:rPr>
      </w:pPr>
    </w:p>
    <w:p w14:paraId="58382D77" w14:textId="72E5F960" w:rsidR="00BE4C51" w:rsidRPr="00154916" w:rsidRDefault="00B5512C" w:rsidP="00D705BC">
      <w:pPr>
        <w:pStyle w:val="NoSpacing"/>
        <w:spacing w:line="480" w:lineRule="auto"/>
        <w:rPr>
          <w:rFonts w:ascii="Times New Roman" w:hAnsi="Times New Roman" w:cs="Times New Roman"/>
          <w:b/>
        </w:rPr>
      </w:pPr>
      <w:r>
        <w:rPr>
          <w:rFonts w:ascii="Times New Roman" w:hAnsi="Times New Roman" w:cs="Times New Roman"/>
          <w:b/>
        </w:rPr>
        <w:lastRenderedPageBreak/>
        <w:t xml:space="preserve">1 </w:t>
      </w:r>
      <w:r>
        <w:rPr>
          <w:rFonts w:ascii="Times New Roman" w:hAnsi="Times New Roman" w:cs="Times New Roman"/>
        </w:rPr>
        <w:t xml:space="preserve">| </w:t>
      </w:r>
      <w:r w:rsidRPr="00111D24">
        <w:rPr>
          <w:rFonts w:ascii="Times New Roman" w:hAnsi="Times New Roman" w:cs="Times New Roman"/>
          <w:b/>
        </w:rPr>
        <w:t>Introduction</w:t>
      </w:r>
      <w:r w:rsidR="00154916">
        <w:rPr>
          <w:rFonts w:ascii="Times New Roman" w:hAnsi="Times New Roman" w:cs="Times New Roman"/>
          <w:b/>
        </w:rPr>
        <w:t xml:space="preserve"> </w:t>
      </w:r>
    </w:p>
    <w:p w14:paraId="45D56923" w14:textId="54F29068" w:rsidR="00111D24" w:rsidRPr="00FD486A" w:rsidRDefault="00130DC3" w:rsidP="00B5512C">
      <w:pPr>
        <w:pStyle w:val="NoSpacing"/>
        <w:spacing w:line="480" w:lineRule="auto"/>
        <w:rPr>
          <w:rFonts w:ascii="Times New Roman" w:hAnsi="Times New Roman" w:cs="Times New Roman"/>
        </w:rPr>
      </w:pPr>
      <w:r w:rsidRPr="00154916">
        <w:rPr>
          <w:rFonts w:ascii="Times New Roman" w:hAnsi="Times New Roman" w:cs="Times New Roman"/>
        </w:rPr>
        <w:t>Over</w:t>
      </w:r>
      <w:r w:rsidR="00942E9E" w:rsidRPr="00154916">
        <w:rPr>
          <w:rFonts w:ascii="Times New Roman" w:hAnsi="Times New Roman" w:cs="Times New Roman"/>
        </w:rPr>
        <w:t xml:space="preserve"> the </w:t>
      </w:r>
      <w:r w:rsidR="00942E9E" w:rsidRPr="00FD486A">
        <w:rPr>
          <w:rFonts w:ascii="Times New Roman" w:hAnsi="Times New Roman" w:cs="Times New Roman"/>
        </w:rPr>
        <w:t>past several decades, marine mammal s</w:t>
      </w:r>
      <w:r w:rsidR="00111D24" w:rsidRPr="00FD486A">
        <w:rPr>
          <w:rFonts w:ascii="Times New Roman" w:hAnsi="Times New Roman" w:cs="Times New Roman"/>
        </w:rPr>
        <w:t>tranding</w:t>
      </w:r>
      <w:r w:rsidR="00942E9E" w:rsidRPr="00FD486A">
        <w:rPr>
          <w:rFonts w:ascii="Times New Roman" w:hAnsi="Times New Roman" w:cs="Times New Roman"/>
        </w:rPr>
        <w:t xml:space="preserve"> records</w:t>
      </w:r>
      <w:r w:rsidR="00111D24" w:rsidRPr="00FD486A">
        <w:rPr>
          <w:rFonts w:ascii="Times New Roman" w:hAnsi="Times New Roman" w:cs="Times New Roman"/>
        </w:rPr>
        <w:t xml:space="preserve"> have been used as </w:t>
      </w:r>
      <w:r w:rsidR="00020240" w:rsidRPr="00FD486A">
        <w:rPr>
          <w:rFonts w:ascii="Times New Roman" w:hAnsi="Times New Roman" w:cs="Times New Roman"/>
        </w:rPr>
        <w:t>an</w:t>
      </w:r>
      <w:r w:rsidR="00111D24" w:rsidRPr="00FD486A">
        <w:rPr>
          <w:rFonts w:ascii="Times New Roman" w:hAnsi="Times New Roman" w:cs="Times New Roman"/>
        </w:rPr>
        <w:t xml:space="preserve"> indicator of ocean </w:t>
      </w:r>
      <w:r w:rsidR="00B6478B" w:rsidRPr="00FD486A">
        <w:rPr>
          <w:rFonts w:ascii="Times New Roman" w:hAnsi="Times New Roman" w:cs="Times New Roman"/>
        </w:rPr>
        <w:t>and cetacean health (</w:t>
      </w:r>
      <w:proofErr w:type="spellStart"/>
      <w:r w:rsidR="00020240" w:rsidRPr="00FD486A">
        <w:rPr>
          <w:rFonts w:ascii="Times New Roman" w:hAnsi="Times New Roman" w:cs="Times New Roman"/>
        </w:rPr>
        <w:t>Bogomolni</w:t>
      </w:r>
      <w:proofErr w:type="spellEnd"/>
      <w:r w:rsidR="00020240" w:rsidRPr="00FD486A">
        <w:rPr>
          <w:rFonts w:ascii="Times New Roman" w:hAnsi="Times New Roman" w:cs="Times New Roman"/>
        </w:rPr>
        <w:t xml:space="preserve"> </w:t>
      </w:r>
      <w:r w:rsidR="00D91F25">
        <w:rPr>
          <w:rFonts w:ascii="Times New Roman" w:hAnsi="Times New Roman" w:cs="Times New Roman"/>
        </w:rPr>
        <w:t>et al.</w:t>
      </w:r>
      <w:r w:rsidR="00020240" w:rsidRPr="00FD486A">
        <w:rPr>
          <w:rFonts w:ascii="Times New Roman" w:hAnsi="Times New Roman" w:cs="Times New Roman"/>
        </w:rPr>
        <w:t xml:space="preserve"> 2010; </w:t>
      </w:r>
      <w:proofErr w:type="spellStart"/>
      <w:r w:rsidR="00111D24" w:rsidRPr="00FD486A">
        <w:rPr>
          <w:rFonts w:ascii="Times New Roman" w:hAnsi="Times New Roman" w:cs="Times New Roman"/>
        </w:rPr>
        <w:t>Bossart</w:t>
      </w:r>
      <w:proofErr w:type="spellEnd"/>
      <w:r w:rsidR="00B6478B" w:rsidRPr="00FD486A">
        <w:rPr>
          <w:rFonts w:ascii="Times New Roman" w:hAnsi="Times New Roman" w:cs="Times New Roman"/>
        </w:rPr>
        <w:t>,</w:t>
      </w:r>
      <w:r w:rsidR="00111D24" w:rsidRPr="00FD486A">
        <w:rPr>
          <w:rFonts w:ascii="Times New Roman" w:hAnsi="Times New Roman" w:cs="Times New Roman"/>
        </w:rPr>
        <w:t xml:space="preserve"> 2011</w:t>
      </w:r>
      <w:r w:rsidR="00326EC7" w:rsidRPr="00FD486A">
        <w:rPr>
          <w:rFonts w:ascii="Times New Roman" w:hAnsi="Times New Roman" w:cs="Times New Roman"/>
        </w:rPr>
        <w:t>; Gulland &amp; Hall, 2007</w:t>
      </w:r>
      <w:r w:rsidR="008776C0" w:rsidRPr="00FD486A">
        <w:rPr>
          <w:rFonts w:ascii="Times New Roman" w:hAnsi="Times New Roman" w:cs="Times New Roman"/>
        </w:rPr>
        <w:t>)</w:t>
      </w:r>
      <w:r w:rsidR="00225691" w:rsidRPr="00FD486A">
        <w:rPr>
          <w:rFonts w:ascii="Times New Roman" w:hAnsi="Times New Roman" w:cs="Times New Roman"/>
        </w:rPr>
        <w:t>. Examining where, when, and how often marine mammals strand</w:t>
      </w:r>
      <w:r w:rsidR="000B305B" w:rsidRPr="00FD486A">
        <w:rPr>
          <w:rFonts w:ascii="Times New Roman" w:hAnsi="Times New Roman" w:cs="Times New Roman"/>
        </w:rPr>
        <w:t xml:space="preserve"> can provide insight into ecologica</w:t>
      </w:r>
      <w:r w:rsidR="00C9576D" w:rsidRPr="00FD486A">
        <w:rPr>
          <w:rFonts w:ascii="Times New Roman" w:hAnsi="Times New Roman" w:cs="Times New Roman"/>
        </w:rPr>
        <w:t>l behaviors, reproductive success</w:t>
      </w:r>
      <w:r w:rsidR="000B305B" w:rsidRPr="00FD486A">
        <w:rPr>
          <w:rFonts w:ascii="Times New Roman" w:hAnsi="Times New Roman" w:cs="Times New Roman"/>
        </w:rPr>
        <w:t>,</w:t>
      </w:r>
      <w:r w:rsidR="00942E9E" w:rsidRPr="00FD486A">
        <w:rPr>
          <w:rFonts w:ascii="Times New Roman" w:hAnsi="Times New Roman" w:cs="Times New Roman"/>
        </w:rPr>
        <w:t xml:space="preserve"> (</w:t>
      </w:r>
      <w:r w:rsidR="00BF2229" w:rsidRPr="00FD486A">
        <w:rPr>
          <w:rFonts w:ascii="Times New Roman" w:hAnsi="Times New Roman" w:cs="Times New Roman"/>
        </w:rPr>
        <w:t xml:space="preserve">Norman </w:t>
      </w:r>
      <w:r w:rsidR="00D91F25">
        <w:rPr>
          <w:rFonts w:ascii="Times New Roman" w:hAnsi="Times New Roman" w:cs="Times New Roman"/>
        </w:rPr>
        <w:t>et al.</w:t>
      </w:r>
      <w:r w:rsidR="00BF2229" w:rsidRPr="00FD486A">
        <w:rPr>
          <w:rFonts w:ascii="Times New Roman" w:hAnsi="Times New Roman" w:cs="Times New Roman"/>
        </w:rPr>
        <w:t xml:space="preserve"> 2004; </w:t>
      </w:r>
      <w:proofErr w:type="spellStart"/>
      <w:r w:rsidR="00942E9E" w:rsidRPr="00FD486A">
        <w:rPr>
          <w:rFonts w:ascii="Times New Roman" w:hAnsi="Times New Roman" w:cs="Times New Roman"/>
        </w:rPr>
        <w:t>Pikesley</w:t>
      </w:r>
      <w:proofErr w:type="spellEnd"/>
      <w:r w:rsidR="00942E9E" w:rsidRPr="00FD486A">
        <w:rPr>
          <w:rFonts w:ascii="Times New Roman" w:hAnsi="Times New Roman" w:cs="Times New Roman"/>
        </w:rPr>
        <w:t xml:space="preserve"> </w:t>
      </w:r>
      <w:r w:rsidR="00D91F25">
        <w:rPr>
          <w:rFonts w:ascii="Times New Roman" w:hAnsi="Times New Roman" w:cs="Times New Roman"/>
        </w:rPr>
        <w:t>et al.</w:t>
      </w:r>
      <w:r w:rsidR="00942E9E" w:rsidRPr="00FD486A">
        <w:rPr>
          <w:rFonts w:ascii="Times New Roman" w:hAnsi="Times New Roman" w:cs="Times New Roman"/>
        </w:rPr>
        <w:t xml:space="preserve"> 2011), </w:t>
      </w:r>
      <w:r w:rsidR="00F517E0">
        <w:rPr>
          <w:rFonts w:ascii="Times New Roman" w:hAnsi="Times New Roman" w:cs="Times New Roman"/>
        </w:rPr>
        <w:t xml:space="preserve">health status, </w:t>
      </w:r>
      <w:r w:rsidR="00C9576D" w:rsidRPr="00FD486A">
        <w:rPr>
          <w:rFonts w:ascii="Times New Roman" w:hAnsi="Times New Roman" w:cs="Times New Roman"/>
        </w:rPr>
        <w:t xml:space="preserve">the impacts of human activities (Warlick </w:t>
      </w:r>
      <w:r w:rsidR="00D91F25">
        <w:rPr>
          <w:rFonts w:ascii="Times New Roman" w:hAnsi="Times New Roman" w:cs="Times New Roman"/>
        </w:rPr>
        <w:t>et al.</w:t>
      </w:r>
      <w:r w:rsidR="00C9576D" w:rsidRPr="00FD486A">
        <w:rPr>
          <w:rFonts w:ascii="Times New Roman" w:hAnsi="Times New Roman" w:cs="Times New Roman"/>
        </w:rPr>
        <w:t xml:space="preserve"> 2018), and</w:t>
      </w:r>
      <w:r w:rsidR="00E17609" w:rsidRPr="00FD486A">
        <w:rPr>
          <w:rFonts w:ascii="Times New Roman" w:hAnsi="Times New Roman" w:cs="Times New Roman"/>
        </w:rPr>
        <w:t xml:space="preserve"> </w:t>
      </w:r>
      <w:r w:rsidR="000B305B" w:rsidRPr="00FD486A">
        <w:rPr>
          <w:rFonts w:ascii="Times New Roman" w:hAnsi="Times New Roman" w:cs="Times New Roman"/>
        </w:rPr>
        <w:t xml:space="preserve">species </w:t>
      </w:r>
      <w:r w:rsidR="00942E9E" w:rsidRPr="00FD486A">
        <w:rPr>
          <w:rFonts w:ascii="Times New Roman" w:hAnsi="Times New Roman" w:cs="Times New Roman"/>
        </w:rPr>
        <w:t>distribution</w:t>
      </w:r>
      <w:r w:rsidR="000B305B" w:rsidRPr="00FD486A">
        <w:rPr>
          <w:rFonts w:ascii="Times New Roman" w:hAnsi="Times New Roman" w:cs="Times New Roman"/>
        </w:rPr>
        <w:t>s</w:t>
      </w:r>
      <w:r w:rsidR="00942E9E" w:rsidRPr="00FD486A">
        <w:rPr>
          <w:rFonts w:ascii="Times New Roman" w:hAnsi="Times New Roman" w:cs="Times New Roman"/>
        </w:rPr>
        <w:t xml:space="preserve"> </w:t>
      </w:r>
      <w:r w:rsidR="008776C0" w:rsidRPr="00FD486A">
        <w:rPr>
          <w:rFonts w:ascii="Times New Roman" w:hAnsi="Times New Roman" w:cs="Times New Roman"/>
        </w:rPr>
        <w:t>(</w:t>
      </w:r>
      <w:r w:rsidR="00C77163" w:rsidRPr="00FD486A">
        <w:rPr>
          <w:rFonts w:ascii="Times New Roman" w:hAnsi="Times New Roman" w:cs="Times New Roman"/>
        </w:rPr>
        <w:t xml:space="preserve">Evans </w:t>
      </w:r>
      <w:r w:rsidR="00D91F25">
        <w:rPr>
          <w:rFonts w:ascii="Times New Roman" w:hAnsi="Times New Roman" w:cs="Times New Roman"/>
        </w:rPr>
        <w:t>et al.</w:t>
      </w:r>
      <w:r w:rsidR="00C77163" w:rsidRPr="00FD486A">
        <w:rPr>
          <w:rFonts w:ascii="Times New Roman" w:hAnsi="Times New Roman" w:cs="Times New Roman"/>
        </w:rPr>
        <w:t xml:space="preserve"> 2005; </w:t>
      </w:r>
      <w:r w:rsidR="00091A47" w:rsidRPr="00FD486A">
        <w:rPr>
          <w:rFonts w:ascii="Times New Roman" w:hAnsi="Times New Roman" w:cs="Times New Roman"/>
        </w:rPr>
        <w:t xml:space="preserve">MacLeod </w:t>
      </w:r>
      <w:r w:rsidR="00D91F25">
        <w:rPr>
          <w:rFonts w:ascii="Times New Roman" w:hAnsi="Times New Roman" w:cs="Times New Roman"/>
        </w:rPr>
        <w:t>et al.</w:t>
      </w:r>
      <w:r w:rsidR="00091A47" w:rsidRPr="00FD486A">
        <w:rPr>
          <w:rFonts w:ascii="Times New Roman" w:hAnsi="Times New Roman" w:cs="Times New Roman"/>
        </w:rPr>
        <w:t xml:space="preserve"> 20</w:t>
      </w:r>
      <w:r w:rsidR="00445214" w:rsidRPr="00FD486A">
        <w:rPr>
          <w:rFonts w:ascii="Times New Roman" w:hAnsi="Times New Roman" w:cs="Times New Roman"/>
        </w:rPr>
        <w:t>05</w:t>
      </w:r>
      <w:r w:rsidR="00E17609" w:rsidRPr="00FD486A">
        <w:rPr>
          <w:rFonts w:ascii="Times New Roman" w:hAnsi="Times New Roman" w:cs="Times New Roman"/>
        </w:rPr>
        <w:t xml:space="preserve">). </w:t>
      </w:r>
      <w:r w:rsidR="00C9576D" w:rsidRPr="00FD486A">
        <w:rPr>
          <w:rFonts w:ascii="Times New Roman" w:hAnsi="Times New Roman" w:cs="Times New Roman"/>
        </w:rPr>
        <w:t>Cetaceans are strongly influenced by changes in the marine environment via diverse and dynamic mechanisms</w:t>
      </w:r>
      <w:r w:rsidR="00F85C43" w:rsidRPr="00FD486A">
        <w:rPr>
          <w:rFonts w:ascii="Times New Roman" w:hAnsi="Times New Roman" w:cs="Times New Roman"/>
        </w:rPr>
        <w:t>, including changes in sea surface temperature</w:t>
      </w:r>
      <w:r w:rsidR="00F85C43" w:rsidRPr="00154916">
        <w:rPr>
          <w:rFonts w:ascii="Times New Roman" w:hAnsi="Times New Roman" w:cs="Times New Roman"/>
        </w:rPr>
        <w:t>, winds, or large-scale oceanographic oscillations that can</w:t>
      </w:r>
      <w:r w:rsidR="00F517E0">
        <w:rPr>
          <w:rFonts w:ascii="Times New Roman" w:hAnsi="Times New Roman" w:cs="Times New Roman"/>
        </w:rPr>
        <w:t>, among other things,</w:t>
      </w:r>
      <w:r w:rsidR="00F85C43" w:rsidRPr="00154916">
        <w:rPr>
          <w:rFonts w:ascii="Times New Roman" w:hAnsi="Times New Roman" w:cs="Times New Roman"/>
        </w:rPr>
        <w:t xml:space="preserve"> shift the balance of nutrients and prey species abundance and distribution. These changes are often amplified up through the food web or exacerbated by increased pollutants or algal blooms, ultimately having noticeable effects on top predators. </w:t>
      </w:r>
      <w:r w:rsidR="002943BD" w:rsidRPr="00154916">
        <w:rPr>
          <w:rFonts w:ascii="Times New Roman" w:hAnsi="Times New Roman" w:cs="Times New Roman"/>
        </w:rPr>
        <w:t>Examin</w:t>
      </w:r>
      <w:r w:rsidR="00942E9E" w:rsidRPr="00154916">
        <w:rPr>
          <w:rFonts w:ascii="Times New Roman" w:hAnsi="Times New Roman" w:cs="Times New Roman"/>
        </w:rPr>
        <w:t>ing c</w:t>
      </w:r>
      <w:r w:rsidR="00E17609" w:rsidRPr="00154916">
        <w:rPr>
          <w:rFonts w:ascii="Times New Roman" w:hAnsi="Times New Roman" w:cs="Times New Roman"/>
        </w:rPr>
        <w:t>hanges in strandings over time provide</w:t>
      </w:r>
      <w:r w:rsidR="00942E9E" w:rsidRPr="00154916">
        <w:rPr>
          <w:rFonts w:ascii="Times New Roman" w:hAnsi="Times New Roman" w:cs="Times New Roman"/>
        </w:rPr>
        <w:t>s</w:t>
      </w:r>
      <w:r w:rsidR="00E17609" w:rsidRPr="00154916">
        <w:rPr>
          <w:rFonts w:ascii="Times New Roman" w:hAnsi="Times New Roman" w:cs="Times New Roman"/>
        </w:rPr>
        <w:t xml:space="preserve"> important information for </w:t>
      </w:r>
      <w:r w:rsidR="0095577F" w:rsidRPr="00154916">
        <w:rPr>
          <w:rFonts w:ascii="Times New Roman" w:hAnsi="Times New Roman" w:cs="Times New Roman"/>
        </w:rPr>
        <w:t xml:space="preserve">monitoring </w:t>
      </w:r>
      <w:r w:rsidR="001B2E31" w:rsidRPr="00154916">
        <w:rPr>
          <w:rFonts w:ascii="Times New Roman" w:hAnsi="Times New Roman" w:cs="Times New Roman"/>
        </w:rPr>
        <w:t xml:space="preserve">cetacean </w:t>
      </w:r>
      <w:r w:rsidR="00E17609" w:rsidRPr="00154916">
        <w:rPr>
          <w:rFonts w:ascii="Times New Roman" w:hAnsi="Times New Roman" w:cs="Times New Roman"/>
        </w:rPr>
        <w:t>population</w:t>
      </w:r>
      <w:r w:rsidR="0095577F" w:rsidRPr="00154916">
        <w:rPr>
          <w:rFonts w:ascii="Times New Roman" w:hAnsi="Times New Roman" w:cs="Times New Roman"/>
        </w:rPr>
        <w:t>s</w:t>
      </w:r>
      <w:r w:rsidR="00E17609" w:rsidRPr="00154916">
        <w:rPr>
          <w:rFonts w:ascii="Times New Roman" w:hAnsi="Times New Roman" w:cs="Times New Roman"/>
        </w:rPr>
        <w:t xml:space="preserve">, </w:t>
      </w:r>
      <w:r w:rsidR="00942E9E" w:rsidRPr="00154916">
        <w:rPr>
          <w:rFonts w:ascii="Times New Roman" w:hAnsi="Times New Roman" w:cs="Times New Roman"/>
        </w:rPr>
        <w:t>tracking</w:t>
      </w:r>
      <w:r w:rsidR="00E17609" w:rsidRPr="00154916">
        <w:rPr>
          <w:rFonts w:ascii="Times New Roman" w:hAnsi="Times New Roman" w:cs="Times New Roman"/>
        </w:rPr>
        <w:t xml:space="preserve"> </w:t>
      </w:r>
      <w:r w:rsidR="00C14A9F" w:rsidRPr="00154916">
        <w:rPr>
          <w:rFonts w:ascii="Times New Roman" w:hAnsi="Times New Roman" w:cs="Times New Roman"/>
        </w:rPr>
        <w:t xml:space="preserve">distribution or abundance </w:t>
      </w:r>
      <w:r w:rsidR="00E17609" w:rsidRPr="00154916">
        <w:rPr>
          <w:rFonts w:ascii="Times New Roman" w:hAnsi="Times New Roman" w:cs="Times New Roman"/>
        </w:rPr>
        <w:t>trends</w:t>
      </w:r>
      <w:r w:rsidR="00942E9E" w:rsidRPr="00154916">
        <w:rPr>
          <w:rFonts w:ascii="Times New Roman" w:hAnsi="Times New Roman" w:cs="Times New Roman"/>
        </w:rPr>
        <w:t xml:space="preserve">, and examining </w:t>
      </w:r>
      <w:r w:rsidR="00942E9E" w:rsidRPr="00FD486A">
        <w:rPr>
          <w:rFonts w:ascii="Times New Roman" w:hAnsi="Times New Roman" w:cs="Times New Roman"/>
        </w:rPr>
        <w:t xml:space="preserve">emerging health or </w:t>
      </w:r>
      <w:r w:rsidR="00106544" w:rsidRPr="00FD486A">
        <w:rPr>
          <w:rFonts w:ascii="Times New Roman" w:hAnsi="Times New Roman" w:cs="Times New Roman"/>
        </w:rPr>
        <w:t xml:space="preserve">disease </w:t>
      </w:r>
      <w:r w:rsidR="00942E9E" w:rsidRPr="00FD486A">
        <w:rPr>
          <w:rFonts w:ascii="Times New Roman" w:hAnsi="Times New Roman" w:cs="Times New Roman"/>
        </w:rPr>
        <w:t xml:space="preserve">conditions, particularly in light of </w:t>
      </w:r>
      <w:r w:rsidR="000B305B" w:rsidRPr="00FD486A">
        <w:rPr>
          <w:rFonts w:ascii="Times New Roman" w:hAnsi="Times New Roman" w:cs="Times New Roman"/>
        </w:rPr>
        <w:t xml:space="preserve">recent documented </w:t>
      </w:r>
      <w:r w:rsidR="001B2E31" w:rsidRPr="00FD486A">
        <w:rPr>
          <w:rFonts w:ascii="Times New Roman" w:hAnsi="Times New Roman" w:cs="Times New Roman"/>
        </w:rPr>
        <w:t xml:space="preserve">changes in </w:t>
      </w:r>
      <w:r w:rsidR="00942E9E" w:rsidRPr="00FD486A">
        <w:rPr>
          <w:rFonts w:ascii="Times New Roman" w:hAnsi="Times New Roman" w:cs="Times New Roman"/>
        </w:rPr>
        <w:t xml:space="preserve">oceanographic </w:t>
      </w:r>
      <w:r w:rsidR="000B305B" w:rsidRPr="00FD486A">
        <w:rPr>
          <w:rFonts w:ascii="Times New Roman" w:hAnsi="Times New Roman" w:cs="Times New Roman"/>
        </w:rPr>
        <w:t>conditions on both local and regional scales (Pierce</w:t>
      </w:r>
      <w:r w:rsidR="0064496C" w:rsidRPr="00FD486A">
        <w:rPr>
          <w:rFonts w:ascii="Times New Roman" w:hAnsi="Times New Roman" w:cs="Times New Roman"/>
        </w:rPr>
        <w:t xml:space="preserve">, Santos, </w:t>
      </w:r>
      <w:proofErr w:type="spellStart"/>
      <w:r w:rsidR="0064496C" w:rsidRPr="00FD486A">
        <w:rPr>
          <w:rFonts w:ascii="Times New Roman" w:hAnsi="Times New Roman" w:cs="Times New Roman"/>
        </w:rPr>
        <w:t>Smeenk</w:t>
      </w:r>
      <w:proofErr w:type="spellEnd"/>
      <w:r w:rsidR="0064496C" w:rsidRPr="00FD486A">
        <w:rPr>
          <w:rFonts w:ascii="Times New Roman" w:hAnsi="Times New Roman" w:cs="Times New Roman"/>
        </w:rPr>
        <w:t xml:space="preserve">, </w:t>
      </w:r>
      <w:proofErr w:type="spellStart"/>
      <w:r w:rsidR="0064496C" w:rsidRPr="00FD486A">
        <w:rPr>
          <w:rFonts w:ascii="Times New Roman" w:hAnsi="Times New Roman" w:cs="Times New Roman"/>
        </w:rPr>
        <w:t>Saveliev</w:t>
      </w:r>
      <w:proofErr w:type="spellEnd"/>
      <w:r w:rsidR="0064496C" w:rsidRPr="00FD486A">
        <w:rPr>
          <w:rFonts w:ascii="Times New Roman" w:hAnsi="Times New Roman" w:cs="Times New Roman"/>
        </w:rPr>
        <w:t xml:space="preserve">, &amp; </w:t>
      </w:r>
      <w:proofErr w:type="spellStart"/>
      <w:r w:rsidR="0064496C" w:rsidRPr="00FD486A">
        <w:rPr>
          <w:rFonts w:ascii="Times New Roman" w:hAnsi="Times New Roman" w:cs="Times New Roman"/>
        </w:rPr>
        <w:t>Zuur</w:t>
      </w:r>
      <w:proofErr w:type="spellEnd"/>
      <w:r w:rsidR="0064496C" w:rsidRPr="00FD486A">
        <w:rPr>
          <w:rFonts w:ascii="Times New Roman" w:hAnsi="Times New Roman" w:cs="Times New Roman"/>
        </w:rPr>
        <w:t xml:space="preserve">, </w:t>
      </w:r>
      <w:r w:rsidR="000B305B" w:rsidRPr="00FD486A">
        <w:rPr>
          <w:rFonts w:ascii="Times New Roman" w:hAnsi="Times New Roman" w:cs="Times New Roman"/>
        </w:rPr>
        <w:t xml:space="preserve">2007; </w:t>
      </w:r>
      <w:proofErr w:type="spellStart"/>
      <w:r w:rsidR="000B305B" w:rsidRPr="00FD486A">
        <w:rPr>
          <w:rFonts w:ascii="Times New Roman" w:hAnsi="Times New Roman" w:cs="Times New Roman"/>
        </w:rPr>
        <w:t>Sprogis</w:t>
      </w:r>
      <w:proofErr w:type="spellEnd"/>
      <w:r w:rsidR="0064496C" w:rsidRPr="00FD486A">
        <w:rPr>
          <w:rFonts w:ascii="Times New Roman" w:hAnsi="Times New Roman" w:cs="Times New Roman"/>
        </w:rPr>
        <w:t xml:space="preserve">, Christiansen, </w:t>
      </w:r>
      <w:proofErr w:type="spellStart"/>
      <w:r w:rsidR="0064496C" w:rsidRPr="00FD486A">
        <w:rPr>
          <w:rFonts w:ascii="Times New Roman" w:hAnsi="Times New Roman" w:cs="Times New Roman"/>
        </w:rPr>
        <w:t>Wandres</w:t>
      </w:r>
      <w:proofErr w:type="spellEnd"/>
      <w:r w:rsidR="0064496C" w:rsidRPr="00FD486A">
        <w:rPr>
          <w:rFonts w:ascii="Times New Roman" w:hAnsi="Times New Roman" w:cs="Times New Roman"/>
        </w:rPr>
        <w:t xml:space="preserve">, &amp; </w:t>
      </w:r>
      <w:proofErr w:type="spellStart"/>
      <w:r w:rsidR="0064496C" w:rsidRPr="00FD486A">
        <w:rPr>
          <w:rFonts w:ascii="Times New Roman" w:hAnsi="Times New Roman" w:cs="Times New Roman"/>
        </w:rPr>
        <w:t>Bejder</w:t>
      </w:r>
      <w:proofErr w:type="spellEnd"/>
      <w:r w:rsidR="0064496C" w:rsidRPr="00FD486A">
        <w:rPr>
          <w:rFonts w:ascii="Times New Roman" w:hAnsi="Times New Roman" w:cs="Times New Roman"/>
        </w:rPr>
        <w:t>,</w:t>
      </w:r>
      <w:r w:rsidR="000B305B" w:rsidRPr="00FD486A">
        <w:rPr>
          <w:rFonts w:ascii="Times New Roman" w:hAnsi="Times New Roman" w:cs="Times New Roman"/>
        </w:rPr>
        <w:t xml:space="preserve"> 2017</w:t>
      </w:r>
      <w:r w:rsidR="00326EC7" w:rsidRPr="00FD486A">
        <w:rPr>
          <w:rFonts w:ascii="Times New Roman" w:hAnsi="Times New Roman" w:cs="Times New Roman"/>
        </w:rPr>
        <w:t xml:space="preserve">; </w:t>
      </w:r>
      <w:proofErr w:type="spellStart"/>
      <w:r w:rsidR="00326EC7" w:rsidRPr="00FD486A">
        <w:rPr>
          <w:rFonts w:ascii="Times New Roman" w:hAnsi="Times New Roman" w:cs="Times New Roman"/>
        </w:rPr>
        <w:t>Truchon</w:t>
      </w:r>
      <w:proofErr w:type="spellEnd"/>
      <w:r w:rsidR="00326EC7" w:rsidRPr="00FD486A">
        <w:rPr>
          <w:rFonts w:ascii="Times New Roman" w:hAnsi="Times New Roman" w:cs="Times New Roman"/>
        </w:rPr>
        <w:t xml:space="preserve"> et al. 2013</w:t>
      </w:r>
      <w:r w:rsidR="000B305B" w:rsidRPr="00FD486A">
        <w:rPr>
          <w:rFonts w:ascii="Times New Roman" w:hAnsi="Times New Roman" w:cs="Times New Roman"/>
        </w:rPr>
        <w:t>).</w:t>
      </w:r>
      <w:r w:rsidR="005C7A52">
        <w:rPr>
          <w:rFonts w:ascii="Times New Roman" w:hAnsi="Times New Roman" w:cs="Times New Roman"/>
        </w:rPr>
        <w:t xml:space="preserve"> </w:t>
      </w:r>
      <w:commentRangeStart w:id="1"/>
      <w:r w:rsidR="00D91F25" w:rsidRPr="005C7A52">
        <w:rPr>
          <w:rFonts w:ascii="Times New Roman" w:hAnsi="Times New Roman" w:cs="Times New Roman"/>
        </w:rPr>
        <w:t>In this study, we examined temporal trends in stranding records for cetaceans in the Pacific Northwest to investigate whether strandings have changed over time, exhibit a seasonal pattern, or correlate to prevailing oceanographic conditions.</w:t>
      </w:r>
      <w:commentRangeEnd w:id="1"/>
      <w:r w:rsidR="00D91F25">
        <w:rPr>
          <w:rStyle w:val="CommentReference"/>
          <w:rFonts w:ascii="Times New Roman" w:eastAsia="Times New Roman" w:hAnsi="Times New Roman" w:cs="Times New Roman"/>
        </w:rPr>
        <w:commentReference w:id="1"/>
      </w:r>
    </w:p>
    <w:p w14:paraId="4FCFC618" w14:textId="5BC57618" w:rsidR="00CC6992" w:rsidRPr="00FD486A" w:rsidRDefault="00BA2AB4" w:rsidP="003036EF">
      <w:pPr>
        <w:pStyle w:val="NoSpacing"/>
        <w:spacing w:line="480" w:lineRule="auto"/>
        <w:ind w:firstLine="720"/>
        <w:rPr>
          <w:rFonts w:ascii="Times New Roman" w:hAnsi="Times New Roman" w:cs="Times New Roman"/>
        </w:rPr>
      </w:pPr>
      <w:r w:rsidRPr="00FD486A">
        <w:rPr>
          <w:rFonts w:ascii="Times New Roman" w:hAnsi="Times New Roman" w:cs="Times New Roman"/>
        </w:rPr>
        <w:t>A</w:t>
      </w:r>
      <w:r w:rsidR="004C1C24" w:rsidRPr="00FD486A">
        <w:rPr>
          <w:rFonts w:ascii="Times New Roman" w:hAnsi="Times New Roman" w:cs="Times New Roman"/>
        </w:rPr>
        <w:t xml:space="preserve">s top predators of </w:t>
      </w:r>
      <w:r w:rsidR="00BF2229" w:rsidRPr="00FD486A">
        <w:rPr>
          <w:rFonts w:ascii="Times New Roman" w:hAnsi="Times New Roman" w:cs="Times New Roman"/>
        </w:rPr>
        <w:t>their respective food webs</w:t>
      </w:r>
      <w:r w:rsidRPr="00FD486A">
        <w:rPr>
          <w:rFonts w:ascii="Times New Roman" w:hAnsi="Times New Roman" w:cs="Times New Roman"/>
        </w:rPr>
        <w:t>, marine mammals</w:t>
      </w:r>
      <w:r w:rsidR="00BF2229" w:rsidRPr="00FD486A">
        <w:rPr>
          <w:rFonts w:ascii="Times New Roman" w:hAnsi="Times New Roman" w:cs="Times New Roman"/>
        </w:rPr>
        <w:t xml:space="preserve"> may be especially sensitive to </w:t>
      </w:r>
      <w:r w:rsidR="007256E9">
        <w:rPr>
          <w:rFonts w:ascii="Times New Roman" w:hAnsi="Times New Roman" w:cs="Times New Roman"/>
        </w:rPr>
        <w:t>alterations in oceanographic and climatic patterns</w:t>
      </w:r>
      <w:r w:rsidR="00BF2229" w:rsidRPr="00FD486A">
        <w:rPr>
          <w:rFonts w:ascii="Times New Roman" w:hAnsi="Times New Roman" w:cs="Times New Roman"/>
        </w:rPr>
        <w:t xml:space="preserve"> (</w:t>
      </w:r>
      <w:r w:rsidR="00326EC7" w:rsidRPr="00FD486A">
        <w:rPr>
          <w:rFonts w:ascii="Times New Roman" w:hAnsi="Times New Roman" w:cs="Times New Roman"/>
        </w:rPr>
        <w:t xml:space="preserve">Evans, Pierce, &amp; </w:t>
      </w:r>
      <w:proofErr w:type="spellStart"/>
      <w:r w:rsidR="00326EC7" w:rsidRPr="00FD486A">
        <w:rPr>
          <w:rFonts w:ascii="Times New Roman" w:hAnsi="Times New Roman" w:cs="Times New Roman"/>
        </w:rPr>
        <w:t>Panigada</w:t>
      </w:r>
      <w:proofErr w:type="spellEnd"/>
      <w:r w:rsidR="00326EC7" w:rsidRPr="00FD486A">
        <w:rPr>
          <w:rFonts w:ascii="Times New Roman" w:hAnsi="Times New Roman" w:cs="Times New Roman"/>
        </w:rPr>
        <w:t xml:space="preserve">, 2010; </w:t>
      </w:r>
      <w:r w:rsidR="00BF2229" w:rsidRPr="00FD486A">
        <w:rPr>
          <w:rFonts w:ascii="Times New Roman" w:hAnsi="Times New Roman" w:cs="Times New Roman"/>
        </w:rPr>
        <w:t>Moore</w:t>
      </w:r>
      <w:r w:rsidR="00051E43">
        <w:rPr>
          <w:rFonts w:ascii="Times New Roman" w:hAnsi="Times New Roman" w:cs="Times New Roman"/>
        </w:rPr>
        <w:t>,</w:t>
      </w:r>
      <w:r w:rsidR="00BF2229" w:rsidRPr="00FD486A">
        <w:rPr>
          <w:rFonts w:ascii="Times New Roman" w:hAnsi="Times New Roman" w:cs="Times New Roman"/>
        </w:rPr>
        <w:t xml:space="preserve"> 2008). </w:t>
      </w:r>
      <w:r w:rsidR="00EE1367" w:rsidRPr="00FD486A">
        <w:rPr>
          <w:rFonts w:ascii="Times New Roman" w:hAnsi="Times New Roman" w:cs="Times New Roman"/>
        </w:rPr>
        <w:t xml:space="preserve">Recent studies have found correlations between long-term stranding trends </w:t>
      </w:r>
      <w:r w:rsidR="003036EF" w:rsidRPr="00FD486A">
        <w:rPr>
          <w:rFonts w:ascii="Times New Roman" w:hAnsi="Times New Roman" w:cs="Times New Roman"/>
        </w:rPr>
        <w:t>and</w:t>
      </w:r>
      <w:r w:rsidR="00EE1367" w:rsidRPr="00FD486A">
        <w:rPr>
          <w:rFonts w:ascii="Times New Roman" w:hAnsi="Times New Roman" w:cs="Times New Roman"/>
        </w:rPr>
        <w:t xml:space="preserve"> </w:t>
      </w:r>
      <w:r w:rsidR="003036EF" w:rsidRPr="00FD486A">
        <w:rPr>
          <w:rFonts w:ascii="Times New Roman" w:hAnsi="Times New Roman" w:cs="Times New Roman"/>
        </w:rPr>
        <w:t>several</w:t>
      </w:r>
      <w:r w:rsidR="00EE1367" w:rsidRPr="00FD486A">
        <w:rPr>
          <w:rFonts w:ascii="Times New Roman" w:hAnsi="Times New Roman" w:cs="Times New Roman"/>
        </w:rPr>
        <w:t xml:space="preserve"> indices of climatic variability, demonstrating how strandings may be used as bio-</w:t>
      </w:r>
      <w:r w:rsidR="00EE1367" w:rsidRPr="00FD486A">
        <w:rPr>
          <w:rFonts w:ascii="Times New Roman" w:hAnsi="Times New Roman" w:cs="Times New Roman"/>
        </w:rPr>
        <w:lastRenderedPageBreak/>
        <w:t>indicators of prevailing environmental conditions</w:t>
      </w:r>
      <w:r w:rsidR="008B079C" w:rsidRPr="00FD486A">
        <w:rPr>
          <w:rFonts w:ascii="Times New Roman" w:hAnsi="Times New Roman" w:cs="Times New Roman"/>
        </w:rPr>
        <w:t xml:space="preserve">. </w:t>
      </w:r>
      <w:r w:rsidR="00EE1367" w:rsidRPr="00FD486A">
        <w:rPr>
          <w:rFonts w:ascii="Times New Roman" w:hAnsi="Times New Roman" w:cs="Times New Roman"/>
        </w:rPr>
        <w:t xml:space="preserve">Evans et al. </w:t>
      </w:r>
      <w:r w:rsidR="00C031E8" w:rsidRPr="00FD486A">
        <w:rPr>
          <w:rFonts w:ascii="Times New Roman" w:hAnsi="Times New Roman" w:cs="Times New Roman"/>
        </w:rPr>
        <w:t>(</w:t>
      </w:r>
      <w:r w:rsidR="00EE1367" w:rsidRPr="00FD486A">
        <w:rPr>
          <w:rFonts w:ascii="Times New Roman" w:hAnsi="Times New Roman" w:cs="Times New Roman"/>
        </w:rPr>
        <w:t>2005</w:t>
      </w:r>
      <w:r w:rsidR="00C031E8" w:rsidRPr="00FD486A">
        <w:rPr>
          <w:rFonts w:ascii="Times New Roman" w:hAnsi="Times New Roman" w:cs="Times New Roman"/>
        </w:rPr>
        <w:t xml:space="preserve">) </w:t>
      </w:r>
      <w:r w:rsidR="007256E9">
        <w:rPr>
          <w:rFonts w:ascii="Times New Roman" w:hAnsi="Times New Roman" w:cs="Times New Roman"/>
        </w:rPr>
        <w:t>observed</w:t>
      </w:r>
      <w:r w:rsidR="007256E9" w:rsidRPr="00FD486A">
        <w:rPr>
          <w:rFonts w:ascii="Times New Roman" w:hAnsi="Times New Roman" w:cs="Times New Roman"/>
        </w:rPr>
        <w:t xml:space="preserve"> </w:t>
      </w:r>
      <w:r w:rsidR="00C031E8" w:rsidRPr="00FD486A">
        <w:rPr>
          <w:rFonts w:ascii="Times New Roman" w:hAnsi="Times New Roman" w:cs="Times New Roman"/>
        </w:rPr>
        <w:t>that cetacean</w:t>
      </w:r>
      <w:r w:rsidR="00C031E8" w:rsidRPr="00154916">
        <w:rPr>
          <w:rFonts w:ascii="Times New Roman" w:hAnsi="Times New Roman" w:cs="Times New Roman"/>
        </w:rPr>
        <w:t xml:space="preserve"> strandings</w:t>
      </w:r>
      <w:r w:rsidR="0082389C" w:rsidRPr="00154916">
        <w:rPr>
          <w:rFonts w:ascii="Times New Roman" w:hAnsi="Times New Roman" w:cs="Times New Roman"/>
        </w:rPr>
        <w:t xml:space="preserve"> in southeast Australia</w:t>
      </w:r>
      <w:r w:rsidR="00C031E8" w:rsidRPr="00154916">
        <w:rPr>
          <w:rFonts w:ascii="Times New Roman" w:hAnsi="Times New Roman" w:cs="Times New Roman"/>
        </w:rPr>
        <w:t xml:space="preserve"> </w:t>
      </w:r>
      <w:r w:rsidR="0082389C" w:rsidRPr="00154916">
        <w:rPr>
          <w:rFonts w:ascii="Times New Roman" w:hAnsi="Times New Roman" w:cs="Times New Roman"/>
        </w:rPr>
        <w:t xml:space="preserve">exhibited a periodicity coincident with regional wind patterns. </w:t>
      </w:r>
      <w:r w:rsidR="008E1547" w:rsidRPr="00154916">
        <w:rPr>
          <w:rFonts w:ascii="Times New Roman" w:hAnsi="Times New Roman" w:cs="Times New Roman"/>
        </w:rPr>
        <w:t>F</w:t>
      </w:r>
      <w:r w:rsidR="0045564C" w:rsidRPr="00154916">
        <w:rPr>
          <w:rFonts w:ascii="Times New Roman" w:hAnsi="Times New Roman" w:cs="Times New Roman"/>
        </w:rPr>
        <w:t xml:space="preserve">actors such as sea ice and the North Atlantic Oscillation </w:t>
      </w:r>
      <w:r w:rsidR="008E1547" w:rsidRPr="00154916">
        <w:rPr>
          <w:rFonts w:ascii="Times New Roman" w:hAnsi="Times New Roman" w:cs="Times New Roman"/>
        </w:rPr>
        <w:t>have been found to correlate</w:t>
      </w:r>
      <w:r w:rsidR="0045564C" w:rsidRPr="00154916">
        <w:rPr>
          <w:rFonts w:ascii="Times New Roman" w:hAnsi="Times New Roman" w:cs="Times New Roman"/>
        </w:rPr>
        <w:t xml:space="preserve"> with stran</w:t>
      </w:r>
      <w:r w:rsidR="007F5520" w:rsidRPr="00154916">
        <w:rPr>
          <w:rFonts w:ascii="Times New Roman" w:hAnsi="Times New Roman" w:cs="Times New Roman"/>
        </w:rPr>
        <w:t>dings and mortality of certain pinniped</w:t>
      </w:r>
      <w:r w:rsidR="0045564C" w:rsidRPr="00154916">
        <w:rPr>
          <w:rFonts w:ascii="Times New Roman" w:hAnsi="Times New Roman" w:cs="Times New Roman"/>
        </w:rPr>
        <w:t xml:space="preserve"> and </w:t>
      </w:r>
      <w:r w:rsidR="0045564C" w:rsidRPr="00FD486A">
        <w:rPr>
          <w:rFonts w:ascii="Times New Roman" w:hAnsi="Times New Roman" w:cs="Times New Roman"/>
        </w:rPr>
        <w:t>cetacean</w:t>
      </w:r>
      <w:r w:rsidR="007F5520" w:rsidRPr="00FD486A">
        <w:rPr>
          <w:rFonts w:ascii="Times New Roman" w:hAnsi="Times New Roman" w:cs="Times New Roman"/>
        </w:rPr>
        <w:t xml:space="preserve"> specie</w:t>
      </w:r>
      <w:r w:rsidR="0045564C" w:rsidRPr="00FD486A">
        <w:rPr>
          <w:rFonts w:ascii="Times New Roman" w:hAnsi="Times New Roman" w:cs="Times New Roman"/>
        </w:rPr>
        <w:t xml:space="preserve">s in </w:t>
      </w:r>
      <w:r w:rsidR="007256E9">
        <w:rPr>
          <w:rFonts w:ascii="Times New Roman" w:hAnsi="Times New Roman" w:cs="Times New Roman"/>
        </w:rPr>
        <w:t xml:space="preserve">the </w:t>
      </w:r>
      <w:r w:rsidR="0045564C" w:rsidRPr="00FD486A">
        <w:rPr>
          <w:rFonts w:ascii="Times New Roman" w:hAnsi="Times New Roman" w:cs="Times New Roman"/>
        </w:rPr>
        <w:t>Gulf of St. Lawrence</w:t>
      </w:r>
      <w:r w:rsidR="008E1547" w:rsidRPr="00FD486A">
        <w:rPr>
          <w:rFonts w:ascii="Times New Roman" w:hAnsi="Times New Roman" w:cs="Times New Roman"/>
        </w:rPr>
        <w:t>, Canada (Johnston</w:t>
      </w:r>
      <w:r w:rsidR="00CE367C" w:rsidRPr="00FD486A">
        <w:rPr>
          <w:rFonts w:ascii="Times New Roman" w:hAnsi="Times New Roman" w:cs="Times New Roman"/>
        </w:rPr>
        <w:t xml:space="preserve">, Bowers, </w:t>
      </w:r>
      <w:proofErr w:type="spellStart"/>
      <w:r w:rsidR="00CE367C" w:rsidRPr="00FD486A">
        <w:rPr>
          <w:rFonts w:ascii="Times New Roman" w:hAnsi="Times New Roman" w:cs="Times New Roman"/>
        </w:rPr>
        <w:t>Friedlaender</w:t>
      </w:r>
      <w:proofErr w:type="spellEnd"/>
      <w:r w:rsidR="00CE367C" w:rsidRPr="00FD486A">
        <w:rPr>
          <w:rFonts w:ascii="Times New Roman" w:hAnsi="Times New Roman" w:cs="Times New Roman"/>
        </w:rPr>
        <w:t xml:space="preserve">, &amp; Lavigne, 2012; </w:t>
      </w:r>
      <w:proofErr w:type="spellStart"/>
      <w:r w:rsidR="008E1547" w:rsidRPr="00FD486A">
        <w:rPr>
          <w:rFonts w:ascii="Times New Roman" w:hAnsi="Times New Roman" w:cs="Times New Roman"/>
        </w:rPr>
        <w:t>Soulen</w:t>
      </w:r>
      <w:proofErr w:type="spellEnd"/>
      <w:r w:rsidR="00CE367C" w:rsidRPr="00FD486A">
        <w:rPr>
          <w:rFonts w:ascii="Times New Roman" w:hAnsi="Times New Roman" w:cs="Times New Roman"/>
        </w:rPr>
        <w:t xml:space="preserve">, </w:t>
      </w:r>
      <w:proofErr w:type="spellStart"/>
      <w:r w:rsidR="00CE367C" w:rsidRPr="00FD486A">
        <w:rPr>
          <w:rFonts w:ascii="Times New Roman" w:hAnsi="Times New Roman" w:cs="Times New Roman"/>
        </w:rPr>
        <w:t>Cammen</w:t>
      </w:r>
      <w:proofErr w:type="spellEnd"/>
      <w:r w:rsidR="00CE367C" w:rsidRPr="00FD486A">
        <w:rPr>
          <w:rFonts w:ascii="Times New Roman" w:hAnsi="Times New Roman" w:cs="Times New Roman"/>
        </w:rPr>
        <w:t>,</w:t>
      </w:r>
      <w:r w:rsidR="008E1547" w:rsidRPr="00FD486A">
        <w:rPr>
          <w:rFonts w:ascii="Times New Roman" w:hAnsi="Times New Roman" w:cs="Times New Roman"/>
        </w:rPr>
        <w:t xml:space="preserve"> </w:t>
      </w:r>
      <w:r w:rsidR="00CE367C" w:rsidRPr="00FD486A">
        <w:rPr>
          <w:rFonts w:ascii="Times New Roman" w:hAnsi="Times New Roman" w:cs="Times New Roman"/>
        </w:rPr>
        <w:t xml:space="preserve">Schultz, &amp; Johnston, </w:t>
      </w:r>
      <w:r w:rsidR="008E1547" w:rsidRPr="00FD486A">
        <w:rPr>
          <w:rFonts w:ascii="Times New Roman" w:hAnsi="Times New Roman" w:cs="Times New Roman"/>
        </w:rPr>
        <w:t xml:space="preserve">2013; </w:t>
      </w:r>
      <w:proofErr w:type="spellStart"/>
      <w:r w:rsidR="008E1547" w:rsidRPr="00FD486A">
        <w:rPr>
          <w:rFonts w:ascii="Times New Roman" w:hAnsi="Times New Roman" w:cs="Times New Roman"/>
        </w:rPr>
        <w:t>Truchon</w:t>
      </w:r>
      <w:proofErr w:type="spellEnd"/>
      <w:r w:rsidR="008E1547" w:rsidRPr="00FD486A">
        <w:rPr>
          <w:rFonts w:ascii="Times New Roman" w:hAnsi="Times New Roman" w:cs="Times New Roman"/>
        </w:rPr>
        <w:t xml:space="preserve"> </w:t>
      </w:r>
      <w:r w:rsidR="00D91F25">
        <w:rPr>
          <w:rFonts w:ascii="Times New Roman" w:hAnsi="Times New Roman" w:cs="Times New Roman"/>
        </w:rPr>
        <w:t>et al.</w:t>
      </w:r>
      <w:r w:rsidR="008E1547" w:rsidRPr="00FD486A">
        <w:rPr>
          <w:rFonts w:ascii="Times New Roman" w:hAnsi="Times New Roman" w:cs="Times New Roman"/>
        </w:rPr>
        <w:t xml:space="preserve"> 2013)</w:t>
      </w:r>
      <w:r w:rsidR="0045564C" w:rsidRPr="00FD486A">
        <w:rPr>
          <w:rFonts w:ascii="Times New Roman" w:hAnsi="Times New Roman" w:cs="Times New Roman"/>
        </w:rPr>
        <w:t>.</w:t>
      </w:r>
      <w:r w:rsidR="00EE1367" w:rsidRPr="00FD486A">
        <w:rPr>
          <w:rFonts w:ascii="Times New Roman" w:hAnsi="Times New Roman" w:cs="Times New Roman"/>
        </w:rPr>
        <w:t xml:space="preserve"> </w:t>
      </w:r>
      <w:r w:rsidR="007256E9" w:rsidRPr="007256E9">
        <w:rPr>
          <w:rFonts w:ascii="Times New Roman" w:hAnsi="Times New Roman" w:cs="Times New Roman"/>
        </w:rPr>
        <w:t xml:space="preserve">El Niño conditions </w:t>
      </w:r>
      <w:r w:rsidR="00BD0BC1">
        <w:rPr>
          <w:rFonts w:ascii="Times New Roman" w:hAnsi="Times New Roman" w:cs="Times New Roman"/>
        </w:rPr>
        <w:t>have</w:t>
      </w:r>
      <w:r w:rsidR="007256E9">
        <w:rPr>
          <w:rFonts w:ascii="Times New Roman" w:hAnsi="Times New Roman" w:cs="Times New Roman"/>
        </w:rPr>
        <w:t xml:space="preserve"> </w:t>
      </w:r>
      <w:r w:rsidR="00BD5403" w:rsidRPr="00FD486A">
        <w:rPr>
          <w:rFonts w:ascii="Times New Roman" w:hAnsi="Times New Roman" w:cs="Times New Roman"/>
        </w:rPr>
        <w:t>correspond</w:t>
      </w:r>
      <w:r w:rsidR="00BD0BC1">
        <w:rPr>
          <w:rFonts w:ascii="Times New Roman" w:hAnsi="Times New Roman" w:cs="Times New Roman"/>
        </w:rPr>
        <w:t>ed</w:t>
      </w:r>
      <w:r w:rsidR="00BD5403" w:rsidRPr="00FD486A">
        <w:rPr>
          <w:rFonts w:ascii="Times New Roman" w:hAnsi="Times New Roman" w:cs="Times New Roman"/>
        </w:rPr>
        <w:t xml:space="preserve"> with increased California sea lion (</w:t>
      </w:r>
      <w:proofErr w:type="spellStart"/>
      <w:r w:rsidR="00BD5403" w:rsidRPr="00FD486A">
        <w:rPr>
          <w:rFonts w:ascii="Times New Roman" w:hAnsi="Times New Roman" w:cs="Times New Roman"/>
          <w:i/>
        </w:rPr>
        <w:t>Zalophus</w:t>
      </w:r>
      <w:proofErr w:type="spellEnd"/>
      <w:r w:rsidR="00BD5403" w:rsidRPr="00FD486A">
        <w:rPr>
          <w:rFonts w:ascii="Times New Roman" w:hAnsi="Times New Roman" w:cs="Times New Roman"/>
          <w:i/>
        </w:rPr>
        <w:t xml:space="preserve"> </w:t>
      </w:r>
      <w:proofErr w:type="spellStart"/>
      <w:r w:rsidR="00BD5403" w:rsidRPr="00FD486A">
        <w:rPr>
          <w:rFonts w:ascii="Times New Roman" w:hAnsi="Times New Roman" w:cs="Times New Roman"/>
          <w:i/>
        </w:rPr>
        <w:t>californianus</w:t>
      </w:r>
      <w:proofErr w:type="spellEnd"/>
      <w:r w:rsidR="00BD5403" w:rsidRPr="00FD486A">
        <w:rPr>
          <w:rFonts w:ascii="Times New Roman" w:hAnsi="Times New Roman" w:cs="Times New Roman"/>
        </w:rPr>
        <w:t>) strandings and fisheries interaction</w:t>
      </w:r>
      <w:r w:rsidR="00CE33A6" w:rsidRPr="00FD486A">
        <w:rPr>
          <w:rFonts w:ascii="Times New Roman" w:hAnsi="Times New Roman" w:cs="Times New Roman"/>
        </w:rPr>
        <w:t>s</w:t>
      </w:r>
      <w:r w:rsidR="00BD5403" w:rsidRPr="00FD486A">
        <w:rPr>
          <w:rFonts w:ascii="Times New Roman" w:hAnsi="Times New Roman" w:cs="Times New Roman"/>
        </w:rPr>
        <w:t xml:space="preserve"> along the California coast</w:t>
      </w:r>
      <w:r w:rsidR="00AE01CE">
        <w:rPr>
          <w:rFonts w:ascii="Times New Roman" w:hAnsi="Times New Roman" w:cs="Times New Roman"/>
        </w:rPr>
        <w:t xml:space="preserve"> </w:t>
      </w:r>
      <w:r w:rsidR="00F517E0">
        <w:rPr>
          <w:rFonts w:ascii="Times New Roman" w:hAnsi="Times New Roman" w:cs="Times New Roman"/>
        </w:rPr>
        <w:t>(</w:t>
      </w:r>
      <w:proofErr w:type="spellStart"/>
      <w:r w:rsidR="00AE01CE" w:rsidRPr="00FD486A">
        <w:rPr>
          <w:rFonts w:ascii="Times New Roman" w:hAnsi="Times New Roman" w:cs="Times New Roman"/>
        </w:rPr>
        <w:t>Keledjian</w:t>
      </w:r>
      <w:proofErr w:type="spellEnd"/>
      <w:r w:rsidR="00AE01CE" w:rsidRPr="00FD486A">
        <w:rPr>
          <w:rFonts w:ascii="Times New Roman" w:hAnsi="Times New Roman" w:cs="Times New Roman"/>
        </w:rPr>
        <w:t xml:space="preserve"> </w:t>
      </w:r>
      <w:r w:rsidR="00AE01CE">
        <w:rPr>
          <w:rFonts w:ascii="Times New Roman" w:hAnsi="Times New Roman" w:cs="Times New Roman"/>
        </w:rPr>
        <w:t>&amp;</w:t>
      </w:r>
      <w:r w:rsidR="00AE01CE" w:rsidRPr="00FD486A">
        <w:rPr>
          <w:rFonts w:ascii="Times New Roman" w:hAnsi="Times New Roman" w:cs="Times New Roman"/>
        </w:rPr>
        <w:t xml:space="preserve"> </w:t>
      </w:r>
      <w:proofErr w:type="spellStart"/>
      <w:r w:rsidR="00AE01CE" w:rsidRPr="00FD486A">
        <w:rPr>
          <w:rFonts w:ascii="Times New Roman" w:hAnsi="Times New Roman" w:cs="Times New Roman"/>
        </w:rPr>
        <w:t>Mesnick</w:t>
      </w:r>
      <w:proofErr w:type="spellEnd"/>
      <w:r w:rsidR="00AE01CE">
        <w:rPr>
          <w:rFonts w:ascii="Times New Roman" w:hAnsi="Times New Roman" w:cs="Times New Roman"/>
        </w:rPr>
        <w:t>,</w:t>
      </w:r>
      <w:r w:rsidR="00AE01CE" w:rsidRPr="00FD486A">
        <w:rPr>
          <w:rFonts w:ascii="Times New Roman" w:hAnsi="Times New Roman" w:cs="Times New Roman"/>
        </w:rPr>
        <w:t xml:space="preserve"> 2013)</w:t>
      </w:r>
      <w:r w:rsidR="00EE1367" w:rsidRPr="00FD486A">
        <w:rPr>
          <w:rFonts w:ascii="Times New Roman" w:hAnsi="Times New Roman" w:cs="Times New Roman"/>
        </w:rPr>
        <w:t xml:space="preserve">. </w:t>
      </w:r>
      <w:proofErr w:type="spellStart"/>
      <w:r w:rsidR="004E7AAC" w:rsidRPr="00FD486A">
        <w:rPr>
          <w:rFonts w:ascii="Times New Roman" w:hAnsi="Times New Roman" w:cs="Times New Roman"/>
        </w:rPr>
        <w:t>Berini</w:t>
      </w:r>
      <w:proofErr w:type="spellEnd"/>
      <w:r w:rsidR="00CE367C" w:rsidRPr="00FD486A">
        <w:rPr>
          <w:rFonts w:ascii="Times New Roman" w:hAnsi="Times New Roman" w:cs="Times New Roman"/>
        </w:rPr>
        <w:t xml:space="preserve">, </w:t>
      </w:r>
      <w:proofErr w:type="spellStart"/>
      <w:r w:rsidR="00CE367C" w:rsidRPr="00FD486A">
        <w:rPr>
          <w:rFonts w:ascii="Times New Roman" w:hAnsi="Times New Roman" w:cs="Times New Roman"/>
        </w:rPr>
        <w:t>Kracker</w:t>
      </w:r>
      <w:proofErr w:type="spellEnd"/>
      <w:r w:rsidR="00CE367C" w:rsidRPr="00FD486A">
        <w:rPr>
          <w:rFonts w:ascii="Times New Roman" w:hAnsi="Times New Roman" w:cs="Times New Roman"/>
        </w:rPr>
        <w:t>, &amp; McFee</w:t>
      </w:r>
      <w:r w:rsidR="004E7AAC" w:rsidRPr="00FD486A">
        <w:rPr>
          <w:rFonts w:ascii="Times New Roman" w:hAnsi="Times New Roman" w:cs="Times New Roman"/>
        </w:rPr>
        <w:t xml:space="preserve"> (2015) </w:t>
      </w:r>
      <w:r w:rsidR="00AE01CE">
        <w:rPr>
          <w:rFonts w:ascii="Times New Roman" w:hAnsi="Times New Roman" w:cs="Times New Roman"/>
        </w:rPr>
        <w:t>noted</w:t>
      </w:r>
      <w:r w:rsidR="004E7AAC" w:rsidRPr="00FD486A">
        <w:rPr>
          <w:rFonts w:ascii="Times New Roman" w:hAnsi="Times New Roman" w:cs="Times New Roman"/>
        </w:rPr>
        <w:t xml:space="preserve"> that pygmy whale strandings in the southeast U.S. were correlated with sea surface temperatures, wind, and other oceanographic indicators. </w:t>
      </w:r>
      <w:r w:rsidR="00610928" w:rsidRPr="00FD486A">
        <w:rPr>
          <w:rFonts w:ascii="Times New Roman" w:hAnsi="Times New Roman" w:cs="Times New Roman"/>
          <w:color w:val="000000" w:themeColor="text1"/>
        </w:rPr>
        <w:t xml:space="preserve">Gray whale </w:t>
      </w:r>
      <w:r w:rsidR="00B5512C" w:rsidRPr="00FD486A">
        <w:rPr>
          <w:rFonts w:ascii="Times New Roman" w:hAnsi="Times New Roman" w:cs="Times New Roman"/>
          <w:color w:val="000000" w:themeColor="text1"/>
        </w:rPr>
        <w:t>(</w:t>
      </w:r>
      <w:proofErr w:type="spellStart"/>
      <w:r w:rsidR="00B5512C" w:rsidRPr="00FD486A">
        <w:rPr>
          <w:rFonts w:ascii="Times New Roman" w:hAnsi="Times New Roman" w:cs="Times New Roman"/>
          <w:i/>
          <w:color w:val="000000" w:themeColor="text1"/>
        </w:rPr>
        <w:t>Eschrichtius</w:t>
      </w:r>
      <w:proofErr w:type="spellEnd"/>
      <w:r w:rsidR="00B5512C" w:rsidRPr="00FD486A">
        <w:rPr>
          <w:rFonts w:ascii="Times New Roman" w:hAnsi="Times New Roman" w:cs="Times New Roman"/>
          <w:i/>
          <w:color w:val="000000" w:themeColor="text1"/>
        </w:rPr>
        <w:t xml:space="preserve"> robustus</w:t>
      </w:r>
      <w:r w:rsidR="00B5512C" w:rsidRPr="00FD486A">
        <w:rPr>
          <w:rFonts w:ascii="Times New Roman" w:hAnsi="Times New Roman" w:cs="Times New Roman"/>
          <w:color w:val="000000" w:themeColor="text1"/>
        </w:rPr>
        <w:t xml:space="preserve">) </w:t>
      </w:r>
      <w:r w:rsidR="00610928" w:rsidRPr="00FD486A">
        <w:rPr>
          <w:rFonts w:ascii="Times New Roman" w:hAnsi="Times New Roman" w:cs="Times New Roman"/>
          <w:color w:val="000000" w:themeColor="text1"/>
        </w:rPr>
        <w:t>mother-calf pair counts in their summer feeding grounds have been linked to sea ice conditions during the previous feeding season</w:t>
      </w:r>
      <w:r w:rsidR="005A2CAF" w:rsidRPr="00FD486A">
        <w:rPr>
          <w:rFonts w:ascii="Times New Roman" w:hAnsi="Times New Roman" w:cs="Times New Roman"/>
          <w:color w:val="000000" w:themeColor="text1"/>
        </w:rPr>
        <w:t>, while d</w:t>
      </w:r>
      <w:r w:rsidR="00610928" w:rsidRPr="00FD486A">
        <w:rPr>
          <w:rFonts w:ascii="Times New Roman" w:hAnsi="Times New Roman" w:cs="Times New Roman"/>
          <w:color w:val="000000" w:themeColor="text1"/>
        </w:rPr>
        <w:t xml:space="preserve">istribution of mother-calf pairs in some calving areas in Mexico are influenced by </w:t>
      </w:r>
      <w:r w:rsidR="00AE01CE">
        <w:rPr>
          <w:rFonts w:ascii="Times New Roman" w:hAnsi="Times New Roman" w:cs="Times New Roman"/>
          <w:color w:val="000000" w:themeColor="text1"/>
        </w:rPr>
        <w:t>El Niño Southern Oscillation (</w:t>
      </w:r>
      <w:r w:rsidR="00610928" w:rsidRPr="00FD486A">
        <w:rPr>
          <w:rFonts w:ascii="Times New Roman" w:hAnsi="Times New Roman" w:cs="Times New Roman"/>
          <w:color w:val="000000" w:themeColor="text1"/>
        </w:rPr>
        <w:t>ENSO</w:t>
      </w:r>
      <w:r w:rsidR="00AE01CE">
        <w:rPr>
          <w:rFonts w:ascii="Times New Roman" w:hAnsi="Times New Roman" w:cs="Times New Roman"/>
          <w:color w:val="000000" w:themeColor="text1"/>
        </w:rPr>
        <w:t>)</w:t>
      </w:r>
      <w:r w:rsidR="00610928" w:rsidRPr="00FD486A">
        <w:rPr>
          <w:rFonts w:ascii="Times New Roman" w:hAnsi="Times New Roman" w:cs="Times New Roman"/>
          <w:color w:val="000000" w:themeColor="text1"/>
        </w:rPr>
        <w:t>-related variability</w:t>
      </w:r>
      <w:r w:rsidR="005A2CAF" w:rsidRPr="00FD486A">
        <w:rPr>
          <w:rFonts w:ascii="Times New Roman" w:hAnsi="Times New Roman" w:cs="Times New Roman"/>
          <w:color w:val="000000" w:themeColor="text1"/>
        </w:rPr>
        <w:t xml:space="preserve"> </w:t>
      </w:r>
      <w:r w:rsidR="008548AE" w:rsidRPr="00FD486A">
        <w:rPr>
          <w:rFonts w:ascii="Times New Roman" w:hAnsi="Times New Roman" w:cs="Times New Roman"/>
        </w:rPr>
        <w:t>(</w:t>
      </w:r>
      <w:proofErr w:type="spellStart"/>
      <w:r w:rsidR="008548AE" w:rsidRPr="00FD486A">
        <w:rPr>
          <w:rFonts w:ascii="Times New Roman" w:hAnsi="Times New Roman" w:cs="Times New Roman"/>
        </w:rPr>
        <w:t>Salvadeo</w:t>
      </w:r>
      <w:proofErr w:type="spellEnd"/>
      <w:r w:rsidR="008548AE" w:rsidRPr="00FD486A">
        <w:rPr>
          <w:rFonts w:ascii="Times New Roman" w:hAnsi="Times New Roman" w:cs="Times New Roman"/>
        </w:rPr>
        <w:t xml:space="preserve">, </w:t>
      </w:r>
      <w:proofErr w:type="spellStart"/>
      <w:r w:rsidR="008548AE" w:rsidRPr="00FD486A">
        <w:rPr>
          <w:rFonts w:ascii="Times New Roman" w:hAnsi="Times New Roman" w:cs="Times New Roman"/>
        </w:rPr>
        <w:t>Nájera</w:t>
      </w:r>
      <w:proofErr w:type="spellEnd"/>
      <w:r w:rsidR="008548AE" w:rsidRPr="00FD486A">
        <w:rPr>
          <w:rFonts w:ascii="Times New Roman" w:hAnsi="Times New Roman" w:cs="Times New Roman"/>
        </w:rPr>
        <w:t xml:space="preserve">-Caballero, </w:t>
      </w:r>
      <w:proofErr w:type="spellStart"/>
      <w:r w:rsidR="008548AE" w:rsidRPr="00FD486A">
        <w:rPr>
          <w:rFonts w:ascii="Times New Roman" w:hAnsi="Times New Roman" w:cs="Times New Roman"/>
        </w:rPr>
        <w:t>Urbán</w:t>
      </w:r>
      <w:proofErr w:type="spellEnd"/>
      <w:r w:rsidR="008548AE" w:rsidRPr="00FD486A">
        <w:rPr>
          <w:rFonts w:ascii="Times New Roman" w:hAnsi="Times New Roman" w:cs="Times New Roman"/>
        </w:rPr>
        <w:t xml:space="preserve">-Ramirez, &amp; </w:t>
      </w:r>
      <w:proofErr w:type="spellStart"/>
      <w:r w:rsidR="008548AE" w:rsidRPr="00FD486A">
        <w:rPr>
          <w:rFonts w:ascii="Times New Roman" w:hAnsi="Times New Roman" w:cs="Times New Roman"/>
        </w:rPr>
        <w:t>Lluch-Belda</w:t>
      </w:r>
      <w:proofErr w:type="spellEnd"/>
      <w:r w:rsidR="008548AE" w:rsidRPr="00FD486A">
        <w:rPr>
          <w:rFonts w:ascii="Times New Roman" w:hAnsi="Times New Roman" w:cs="Times New Roman"/>
        </w:rPr>
        <w:t>, 2015)</w:t>
      </w:r>
      <w:r w:rsidR="00610928" w:rsidRPr="00FD486A">
        <w:rPr>
          <w:rFonts w:ascii="Times New Roman" w:hAnsi="Times New Roman" w:cs="Times New Roman"/>
          <w:color w:val="000000" w:themeColor="text1"/>
        </w:rPr>
        <w:t>.</w:t>
      </w:r>
      <w:r w:rsidR="008548AE" w:rsidRPr="00FD486A">
        <w:rPr>
          <w:rFonts w:ascii="Times New Roman" w:hAnsi="Times New Roman" w:cs="Times New Roman"/>
          <w:color w:val="000000" w:themeColor="text1"/>
        </w:rPr>
        <w:t xml:space="preserve"> </w:t>
      </w:r>
      <w:r w:rsidR="00F23E46" w:rsidRPr="00FD486A">
        <w:rPr>
          <w:rFonts w:ascii="Times New Roman" w:hAnsi="Times New Roman" w:cs="Times New Roman"/>
        </w:rPr>
        <w:t>Increases in harbor</w:t>
      </w:r>
      <w:r w:rsidR="00F23E46" w:rsidRPr="00154916">
        <w:rPr>
          <w:rFonts w:ascii="Times New Roman" w:hAnsi="Times New Roman" w:cs="Times New Roman"/>
        </w:rPr>
        <w:t xml:space="preserve"> porpoise </w:t>
      </w:r>
      <w:r w:rsidR="00B6703F" w:rsidRPr="00154916">
        <w:rPr>
          <w:rFonts w:ascii="Times New Roman" w:hAnsi="Times New Roman" w:cs="Times New Roman"/>
        </w:rPr>
        <w:t>(</w:t>
      </w:r>
      <w:proofErr w:type="spellStart"/>
      <w:r w:rsidR="00B6703F" w:rsidRPr="00154916">
        <w:rPr>
          <w:rFonts w:ascii="Times New Roman" w:hAnsi="Times New Roman" w:cs="Times New Roman"/>
          <w:i/>
        </w:rPr>
        <w:t>Phocoena</w:t>
      </w:r>
      <w:proofErr w:type="spellEnd"/>
      <w:r w:rsidR="00B6703F" w:rsidRPr="00154916">
        <w:rPr>
          <w:rFonts w:ascii="Times New Roman" w:hAnsi="Times New Roman" w:cs="Times New Roman"/>
          <w:i/>
        </w:rPr>
        <w:t xml:space="preserve"> </w:t>
      </w:r>
      <w:proofErr w:type="spellStart"/>
      <w:r w:rsidR="00B6703F" w:rsidRPr="00154916">
        <w:rPr>
          <w:rFonts w:ascii="Times New Roman" w:hAnsi="Times New Roman" w:cs="Times New Roman"/>
          <w:i/>
        </w:rPr>
        <w:t>phocoena</w:t>
      </w:r>
      <w:proofErr w:type="spellEnd"/>
      <w:r w:rsidR="00B6703F" w:rsidRPr="00154916">
        <w:rPr>
          <w:rFonts w:ascii="Times New Roman" w:hAnsi="Times New Roman" w:cs="Times New Roman"/>
        </w:rPr>
        <w:t xml:space="preserve">) </w:t>
      </w:r>
      <w:r w:rsidR="00F23E46" w:rsidRPr="00FD486A">
        <w:rPr>
          <w:rFonts w:ascii="Times New Roman" w:hAnsi="Times New Roman" w:cs="Times New Roman"/>
        </w:rPr>
        <w:t xml:space="preserve">strandings over the last 12 years </w:t>
      </w:r>
      <w:r w:rsidR="00BD5403" w:rsidRPr="00FD486A">
        <w:rPr>
          <w:rFonts w:ascii="Times New Roman" w:hAnsi="Times New Roman" w:cs="Times New Roman"/>
        </w:rPr>
        <w:t xml:space="preserve">in the Pacific Northwest </w:t>
      </w:r>
      <w:r w:rsidR="00AE01CE">
        <w:rPr>
          <w:rFonts w:ascii="Times New Roman" w:hAnsi="Times New Roman" w:cs="Times New Roman"/>
        </w:rPr>
        <w:t>are</w:t>
      </w:r>
      <w:r w:rsidR="00F23E46" w:rsidRPr="00FD486A">
        <w:rPr>
          <w:rFonts w:ascii="Times New Roman" w:hAnsi="Times New Roman" w:cs="Times New Roman"/>
        </w:rPr>
        <w:t xml:space="preserve"> posited to be partially due to changes in their prey’s abundance and distribution (</w:t>
      </w:r>
      <w:r w:rsidR="008548AE" w:rsidRPr="00FD486A">
        <w:rPr>
          <w:rFonts w:ascii="Times New Roman" w:hAnsi="Times New Roman" w:cs="Times New Roman"/>
        </w:rPr>
        <w:t>Greene,</w:t>
      </w:r>
      <w:r w:rsidR="008621ED" w:rsidRPr="00FD486A">
        <w:rPr>
          <w:rFonts w:ascii="Times New Roman" w:hAnsi="Times New Roman" w:cs="Times New Roman"/>
        </w:rPr>
        <w:t xml:space="preserve"> </w:t>
      </w:r>
      <w:r w:rsidR="008548AE" w:rsidRPr="00FD486A">
        <w:rPr>
          <w:rFonts w:ascii="Times New Roman" w:hAnsi="Times New Roman" w:cs="Times New Roman"/>
        </w:rPr>
        <w:t>Kuehne,</w:t>
      </w:r>
      <w:r w:rsidR="008621ED" w:rsidRPr="00FD486A">
        <w:rPr>
          <w:rFonts w:ascii="Times New Roman" w:hAnsi="Times New Roman" w:cs="Times New Roman"/>
        </w:rPr>
        <w:t xml:space="preserve"> </w:t>
      </w:r>
      <w:r w:rsidR="008548AE" w:rsidRPr="00FD486A">
        <w:rPr>
          <w:rFonts w:ascii="Times New Roman" w:hAnsi="Times New Roman" w:cs="Times New Roman"/>
        </w:rPr>
        <w:t>Rise, Fresh,</w:t>
      </w:r>
      <w:r w:rsidR="008621ED" w:rsidRPr="00FD486A">
        <w:rPr>
          <w:rFonts w:ascii="Times New Roman" w:hAnsi="Times New Roman" w:cs="Times New Roman"/>
        </w:rPr>
        <w:t xml:space="preserve"> </w:t>
      </w:r>
      <w:r w:rsidR="008548AE" w:rsidRPr="00FD486A">
        <w:rPr>
          <w:rFonts w:ascii="Times New Roman" w:hAnsi="Times New Roman" w:cs="Times New Roman"/>
        </w:rPr>
        <w:t xml:space="preserve">&amp; </w:t>
      </w:r>
      <w:proofErr w:type="spellStart"/>
      <w:r w:rsidR="008548AE" w:rsidRPr="00FD486A">
        <w:rPr>
          <w:rFonts w:ascii="Times New Roman" w:hAnsi="Times New Roman" w:cs="Times New Roman"/>
        </w:rPr>
        <w:t>Penttila</w:t>
      </w:r>
      <w:proofErr w:type="spellEnd"/>
      <w:r w:rsidR="008621ED" w:rsidRPr="00FD486A">
        <w:rPr>
          <w:rFonts w:ascii="Times New Roman" w:hAnsi="Times New Roman" w:cs="Times New Roman"/>
        </w:rPr>
        <w:t>,</w:t>
      </w:r>
      <w:r w:rsidR="00F23E46" w:rsidRPr="00FD486A">
        <w:rPr>
          <w:rFonts w:ascii="Times New Roman" w:hAnsi="Times New Roman" w:cs="Times New Roman"/>
        </w:rPr>
        <w:t xml:space="preserve"> 2015; </w:t>
      </w:r>
      <w:r w:rsidR="008621ED" w:rsidRPr="00FD486A">
        <w:rPr>
          <w:rFonts w:ascii="Times New Roman" w:hAnsi="Times New Roman" w:cs="Times New Roman"/>
        </w:rPr>
        <w:t xml:space="preserve">Jefferson, </w:t>
      </w:r>
      <w:proofErr w:type="spellStart"/>
      <w:r w:rsidR="008621ED" w:rsidRPr="00FD486A">
        <w:rPr>
          <w:rFonts w:ascii="Times New Roman" w:hAnsi="Times New Roman" w:cs="Times New Roman"/>
        </w:rPr>
        <w:t>Smultea</w:t>
      </w:r>
      <w:proofErr w:type="spellEnd"/>
      <w:r w:rsidR="008621ED" w:rsidRPr="00FD486A">
        <w:rPr>
          <w:rFonts w:ascii="Times New Roman" w:hAnsi="Times New Roman" w:cs="Times New Roman"/>
        </w:rPr>
        <w:t xml:space="preserve">, </w:t>
      </w:r>
      <w:proofErr w:type="spellStart"/>
      <w:r w:rsidR="008621ED" w:rsidRPr="00FD486A">
        <w:rPr>
          <w:rFonts w:ascii="Times New Roman" w:hAnsi="Times New Roman" w:cs="Times New Roman"/>
        </w:rPr>
        <w:t>Courbis</w:t>
      </w:r>
      <w:proofErr w:type="spellEnd"/>
      <w:r w:rsidR="008621ED" w:rsidRPr="00FD486A">
        <w:rPr>
          <w:rFonts w:ascii="Times New Roman" w:hAnsi="Times New Roman" w:cs="Times New Roman"/>
        </w:rPr>
        <w:t xml:space="preserve">, &amp; Campbell, </w:t>
      </w:r>
      <w:r w:rsidR="00F23E46" w:rsidRPr="00FD486A">
        <w:rPr>
          <w:rFonts w:ascii="Times New Roman" w:hAnsi="Times New Roman" w:cs="Times New Roman"/>
        </w:rPr>
        <w:t xml:space="preserve">2016). </w:t>
      </w:r>
      <w:r w:rsidR="00EE1367" w:rsidRPr="00FD486A">
        <w:rPr>
          <w:rFonts w:ascii="Times New Roman" w:hAnsi="Times New Roman" w:cs="Times New Roman"/>
        </w:rPr>
        <w:t>Because</w:t>
      </w:r>
      <w:r w:rsidR="0014049C" w:rsidRPr="00FD486A">
        <w:rPr>
          <w:rFonts w:ascii="Times New Roman" w:hAnsi="Times New Roman" w:cs="Times New Roman"/>
        </w:rPr>
        <w:t xml:space="preserve"> r</w:t>
      </w:r>
      <w:r w:rsidR="00CD3684" w:rsidRPr="00FD486A">
        <w:rPr>
          <w:rFonts w:ascii="Times New Roman" w:hAnsi="Times New Roman" w:cs="Times New Roman"/>
        </w:rPr>
        <w:t>esponses</w:t>
      </w:r>
      <w:r w:rsidR="00F036B6" w:rsidRPr="00FD486A">
        <w:rPr>
          <w:rFonts w:ascii="Times New Roman" w:hAnsi="Times New Roman" w:cs="Times New Roman"/>
        </w:rPr>
        <w:t xml:space="preserve"> to environmental change are complex, variable, </w:t>
      </w:r>
      <w:r w:rsidR="0014049C" w:rsidRPr="00FD486A">
        <w:rPr>
          <w:rFonts w:ascii="Times New Roman" w:hAnsi="Times New Roman" w:cs="Times New Roman"/>
        </w:rPr>
        <w:t>species-</w:t>
      </w:r>
      <w:r w:rsidR="00CD3684" w:rsidRPr="00FD486A">
        <w:rPr>
          <w:rFonts w:ascii="Times New Roman" w:hAnsi="Times New Roman" w:cs="Times New Roman"/>
        </w:rPr>
        <w:t xml:space="preserve">dependent, </w:t>
      </w:r>
      <w:r w:rsidR="00F036B6" w:rsidRPr="00FD486A">
        <w:rPr>
          <w:rFonts w:ascii="Times New Roman" w:hAnsi="Times New Roman" w:cs="Times New Roman"/>
        </w:rPr>
        <w:t xml:space="preserve">and </w:t>
      </w:r>
      <w:r w:rsidR="00EE1367" w:rsidRPr="00FD486A">
        <w:rPr>
          <w:rFonts w:ascii="Times New Roman" w:hAnsi="Times New Roman" w:cs="Times New Roman"/>
        </w:rPr>
        <w:t>often poorly</w:t>
      </w:r>
      <w:r w:rsidR="00F036B6" w:rsidRPr="00FD486A">
        <w:rPr>
          <w:rFonts w:ascii="Times New Roman" w:hAnsi="Times New Roman" w:cs="Times New Roman"/>
        </w:rPr>
        <w:t xml:space="preserve"> understood, </w:t>
      </w:r>
      <w:r w:rsidR="00EE1367" w:rsidRPr="00FD486A">
        <w:rPr>
          <w:rFonts w:ascii="Times New Roman" w:hAnsi="Times New Roman" w:cs="Times New Roman"/>
        </w:rPr>
        <w:t>oceanographic features should be studied</w:t>
      </w:r>
      <w:r w:rsidR="00F036B6" w:rsidRPr="00FD486A">
        <w:rPr>
          <w:rFonts w:ascii="Times New Roman" w:hAnsi="Times New Roman" w:cs="Times New Roman"/>
        </w:rPr>
        <w:t xml:space="preserve"> over </w:t>
      </w:r>
      <w:r w:rsidR="00DA0A3F" w:rsidRPr="00FD486A">
        <w:rPr>
          <w:rFonts w:ascii="Times New Roman" w:hAnsi="Times New Roman" w:cs="Times New Roman"/>
        </w:rPr>
        <w:t xml:space="preserve">varying </w:t>
      </w:r>
      <w:r w:rsidR="00F036B6" w:rsidRPr="00FD486A">
        <w:rPr>
          <w:rFonts w:ascii="Times New Roman" w:hAnsi="Times New Roman" w:cs="Times New Roman"/>
        </w:rPr>
        <w:t>scales</w:t>
      </w:r>
      <w:r w:rsidR="0014049C" w:rsidRPr="00FD486A">
        <w:rPr>
          <w:rFonts w:ascii="Times New Roman" w:hAnsi="Times New Roman" w:cs="Times New Roman"/>
        </w:rPr>
        <w:t xml:space="preserve"> (local and continental)</w:t>
      </w:r>
      <w:r w:rsidR="00EE1367" w:rsidRPr="00FD486A">
        <w:rPr>
          <w:rFonts w:ascii="Times New Roman" w:hAnsi="Times New Roman" w:cs="Times New Roman"/>
        </w:rPr>
        <w:t>, ecotypes,</w:t>
      </w:r>
      <w:r w:rsidR="00F036B6" w:rsidRPr="00FD486A">
        <w:rPr>
          <w:rFonts w:ascii="Times New Roman" w:hAnsi="Times New Roman" w:cs="Times New Roman"/>
        </w:rPr>
        <w:t xml:space="preserve"> </w:t>
      </w:r>
      <w:r w:rsidR="00CD3684" w:rsidRPr="00FD486A">
        <w:rPr>
          <w:rFonts w:ascii="Times New Roman" w:hAnsi="Times New Roman" w:cs="Times New Roman"/>
        </w:rPr>
        <w:t xml:space="preserve">and </w:t>
      </w:r>
      <w:r w:rsidR="00AE01CE">
        <w:rPr>
          <w:rFonts w:ascii="Times New Roman" w:hAnsi="Times New Roman" w:cs="Times New Roman"/>
        </w:rPr>
        <w:t xml:space="preserve">cetacean </w:t>
      </w:r>
      <w:r w:rsidR="00CD3684" w:rsidRPr="00FD486A">
        <w:rPr>
          <w:rFonts w:ascii="Times New Roman" w:hAnsi="Times New Roman" w:cs="Times New Roman"/>
        </w:rPr>
        <w:t>species</w:t>
      </w:r>
      <w:r w:rsidR="0014049C" w:rsidRPr="00FD486A">
        <w:rPr>
          <w:rFonts w:ascii="Times New Roman" w:hAnsi="Times New Roman" w:cs="Times New Roman"/>
        </w:rPr>
        <w:t xml:space="preserve"> (</w:t>
      </w:r>
      <w:r w:rsidR="00326EC7" w:rsidRPr="00FD486A">
        <w:rPr>
          <w:rFonts w:ascii="Times New Roman" w:hAnsi="Times New Roman" w:cs="Times New Roman"/>
        </w:rPr>
        <w:t xml:space="preserve">Evans &amp; </w:t>
      </w:r>
      <w:proofErr w:type="spellStart"/>
      <w:r w:rsidR="00326EC7" w:rsidRPr="00FD486A">
        <w:rPr>
          <w:rFonts w:ascii="Times New Roman" w:hAnsi="Times New Roman" w:cs="Times New Roman"/>
        </w:rPr>
        <w:t>Bjørge</w:t>
      </w:r>
      <w:proofErr w:type="spellEnd"/>
      <w:r w:rsidR="00326EC7" w:rsidRPr="00FD486A">
        <w:rPr>
          <w:rFonts w:ascii="Times New Roman" w:hAnsi="Times New Roman" w:cs="Times New Roman"/>
        </w:rPr>
        <w:t xml:space="preserve">, 2013; </w:t>
      </w:r>
      <w:proofErr w:type="spellStart"/>
      <w:r w:rsidR="00284D23" w:rsidRPr="00FD486A">
        <w:rPr>
          <w:rFonts w:ascii="Times New Roman" w:hAnsi="Times New Roman" w:cs="Times New Roman"/>
        </w:rPr>
        <w:t>Laidre</w:t>
      </w:r>
      <w:proofErr w:type="spellEnd"/>
      <w:r w:rsidR="00284D23" w:rsidRPr="00FD486A">
        <w:rPr>
          <w:rFonts w:ascii="Times New Roman" w:hAnsi="Times New Roman" w:cs="Times New Roman"/>
        </w:rPr>
        <w:t>, Stirling, Lowry, Wiig, Heide-</w:t>
      </w:r>
      <w:proofErr w:type="spellStart"/>
      <w:r w:rsidR="00284D23" w:rsidRPr="00FD486A">
        <w:rPr>
          <w:rFonts w:ascii="Times New Roman" w:hAnsi="Times New Roman" w:cs="Times New Roman"/>
        </w:rPr>
        <w:t>Jørgensen</w:t>
      </w:r>
      <w:proofErr w:type="spellEnd"/>
      <w:r w:rsidR="00284D23" w:rsidRPr="00FD486A">
        <w:rPr>
          <w:rFonts w:ascii="Times New Roman" w:hAnsi="Times New Roman" w:cs="Times New Roman"/>
        </w:rPr>
        <w:t>, &amp; Ferguson, 2008</w:t>
      </w:r>
      <w:r w:rsidR="0014049C" w:rsidRPr="00FD486A">
        <w:rPr>
          <w:rFonts w:ascii="Times New Roman" w:hAnsi="Times New Roman" w:cs="Times New Roman"/>
        </w:rPr>
        <w:t xml:space="preserve">; </w:t>
      </w:r>
      <w:proofErr w:type="spellStart"/>
      <w:r w:rsidR="0014049C" w:rsidRPr="00FD486A">
        <w:rPr>
          <w:rFonts w:ascii="Times New Roman" w:hAnsi="Times New Roman" w:cs="Times New Roman"/>
        </w:rPr>
        <w:t>Truchon</w:t>
      </w:r>
      <w:proofErr w:type="spellEnd"/>
      <w:r w:rsidR="0014049C" w:rsidRPr="00FD486A">
        <w:rPr>
          <w:rFonts w:ascii="Times New Roman" w:hAnsi="Times New Roman" w:cs="Times New Roman"/>
        </w:rPr>
        <w:t xml:space="preserve"> et al. 2013).</w:t>
      </w:r>
    </w:p>
    <w:p w14:paraId="1D1A54D4" w14:textId="77777777" w:rsidR="00246CD6" w:rsidRDefault="00610928" w:rsidP="00D705BC">
      <w:pPr>
        <w:pStyle w:val="NoSpacing"/>
        <w:spacing w:line="480" w:lineRule="auto"/>
        <w:ind w:firstLine="720"/>
        <w:rPr>
          <w:ins w:id="2" w:author="Amanda Warlick" w:date="2019-10-12T15:50:00Z"/>
          <w:rFonts w:ascii="Times New Roman" w:hAnsi="Times New Roman" w:cs="Times New Roman"/>
        </w:rPr>
      </w:pPr>
      <w:r w:rsidRPr="00FD486A">
        <w:rPr>
          <w:rFonts w:ascii="Times New Roman" w:hAnsi="Times New Roman" w:cs="Times New Roman"/>
        </w:rPr>
        <w:t>Environmental changes are acknowledged to be occurring on a global scale (IPCC</w:t>
      </w:r>
      <w:r w:rsidR="00173BB0" w:rsidRPr="00FD486A">
        <w:rPr>
          <w:rFonts w:ascii="Times New Roman" w:hAnsi="Times New Roman" w:cs="Times New Roman"/>
        </w:rPr>
        <w:t>,</w:t>
      </w:r>
      <w:r w:rsidRPr="00FD486A">
        <w:rPr>
          <w:rFonts w:ascii="Times New Roman" w:hAnsi="Times New Roman" w:cs="Times New Roman"/>
        </w:rPr>
        <w:t xml:space="preserve"> 2014), though the local realization of these changes is patchy and difficult to predict due to </w:t>
      </w:r>
      <w:r w:rsidRPr="00FD486A">
        <w:rPr>
          <w:rFonts w:ascii="Times New Roman" w:hAnsi="Times New Roman" w:cs="Times New Roman"/>
        </w:rPr>
        <w:lastRenderedPageBreak/>
        <w:t xml:space="preserve">ecosystem complexity and spatial heterogeneity (Evans and </w:t>
      </w:r>
      <w:proofErr w:type="spellStart"/>
      <w:r w:rsidRPr="00FD486A">
        <w:rPr>
          <w:rFonts w:ascii="Times New Roman" w:hAnsi="Times New Roman" w:cs="Times New Roman"/>
        </w:rPr>
        <w:t>Bjørge</w:t>
      </w:r>
      <w:proofErr w:type="spellEnd"/>
      <w:r w:rsidR="002C2CE3" w:rsidRPr="00FD486A">
        <w:rPr>
          <w:rFonts w:ascii="Times New Roman" w:hAnsi="Times New Roman" w:cs="Times New Roman"/>
        </w:rPr>
        <w:t>,</w:t>
      </w:r>
      <w:r w:rsidRPr="00FD486A">
        <w:rPr>
          <w:rFonts w:ascii="Times New Roman" w:hAnsi="Times New Roman" w:cs="Times New Roman"/>
        </w:rPr>
        <w:t xml:space="preserve"> 2013; </w:t>
      </w:r>
      <w:proofErr w:type="spellStart"/>
      <w:r w:rsidRPr="00FD486A">
        <w:rPr>
          <w:rFonts w:ascii="Times New Roman" w:hAnsi="Times New Roman" w:cs="Times New Roman"/>
        </w:rPr>
        <w:t>Jacox</w:t>
      </w:r>
      <w:proofErr w:type="spellEnd"/>
      <w:r w:rsidRPr="00FD486A">
        <w:rPr>
          <w:rFonts w:ascii="Times New Roman" w:hAnsi="Times New Roman" w:cs="Times New Roman"/>
        </w:rPr>
        <w:t xml:space="preserve"> </w:t>
      </w:r>
      <w:r w:rsidR="00D91F25">
        <w:rPr>
          <w:rFonts w:ascii="Times New Roman" w:hAnsi="Times New Roman" w:cs="Times New Roman"/>
        </w:rPr>
        <w:t>et al.</w:t>
      </w:r>
      <w:r w:rsidRPr="00FD486A">
        <w:rPr>
          <w:rFonts w:ascii="Times New Roman" w:hAnsi="Times New Roman" w:cs="Times New Roman"/>
        </w:rPr>
        <w:t xml:space="preserve"> 2016</w:t>
      </w:r>
      <w:r w:rsidR="00326EC7" w:rsidRPr="00FD486A">
        <w:rPr>
          <w:rFonts w:ascii="Times New Roman" w:hAnsi="Times New Roman" w:cs="Times New Roman"/>
        </w:rPr>
        <w:t>; Moore, 2008</w:t>
      </w:r>
      <w:r w:rsidRPr="00FD486A">
        <w:rPr>
          <w:rFonts w:ascii="Times New Roman" w:hAnsi="Times New Roman" w:cs="Times New Roman"/>
        </w:rPr>
        <w:t xml:space="preserve">). </w:t>
      </w:r>
      <w:commentRangeStart w:id="3"/>
      <w:ins w:id="4" w:author="Amanda Warlick" w:date="2019-10-12T15:49:00Z">
        <w:r w:rsidR="00246CD6">
          <w:rPr>
            <w:rFonts w:ascii="Times New Roman" w:hAnsi="Times New Roman" w:cs="Times New Roman"/>
          </w:rPr>
          <w:t>Coastal w</w:t>
        </w:r>
      </w:ins>
      <w:commentRangeEnd w:id="3"/>
      <w:ins w:id="5" w:author="Amanda Warlick" w:date="2019-10-12T15:50:00Z">
        <w:r w:rsidR="00246CD6">
          <w:rPr>
            <w:rStyle w:val="CommentReference"/>
            <w:rFonts w:ascii="Times New Roman" w:eastAsia="Times New Roman" w:hAnsi="Times New Roman" w:cs="Times New Roman"/>
          </w:rPr>
          <w:commentReference w:id="3"/>
        </w:r>
      </w:ins>
      <w:ins w:id="6" w:author="Amanda Warlick" w:date="2019-10-12T15:49:00Z">
        <w:r w:rsidR="00246CD6">
          <w:rPr>
            <w:rFonts w:ascii="Times New Roman" w:hAnsi="Times New Roman" w:cs="Times New Roman"/>
          </w:rPr>
          <w:t xml:space="preserve">aters of the Pacific Northwest are embedded within the California Current system, which is dominated by wind-driven upwelling, with generally stronger winds documented to increase coastal productivity due to the effects on nutrient dynamics (Hickey &amp; Banas, 2003). During the zonal wind phase after the 1970’s, decreased upwelling and warming waters were observed in the California Current (McGowan, Cayan, &amp; Dorman, 1998), resulting in primary productivity, zooplankton, pelagic fish, and seabirds all declining at the time. </w:t>
        </w:r>
        <w:bookmarkStart w:id="7" w:name="_GoBack"/>
        <w:r w:rsidR="00246CD6">
          <w:rPr>
            <w:rFonts w:ascii="Times New Roman" w:hAnsi="Times New Roman" w:cs="Times New Roman"/>
          </w:rPr>
          <w:t>S</w:t>
        </w:r>
        <w:r w:rsidR="00246CD6" w:rsidRPr="00B966D6">
          <w:rPr>
            <w:rFonts w:ascii="Times New Roman" w:hAnsi="Times New Roman" w:cs="Times New Roman"/>
          </w:rPr>
          <w:t>ea surface temperature</w:t>
        </w:r>
        <w:r w:rsidR="00246CD6">
          <w:rPr>
            <w:rFonts w:ascii="Times New Roman" w:hAnsi="Times New Roman" w:cs="Times New Roman"/>
          </w:rPr>
          <w:t xml:space="preserve">s </w:t>
        </w:r>
        <w:r w:rsidR="00246CD6" w:rsidRPr="00B966D6">
          <w:rPr>
            <w:rFonts w:ascii="Times New Roman" w:hAnsi="Times New Roman" w:cs="Times New Roman"/>
          </w:rPr>
          <w:t>cooled after 2000</w:t>
        </w:r>
        <w:r w:rsidR="00246CD6">
          <w:rPr>
            <w:rFonts w:ascii="Times New Roman" w:hAnsi="Times New Roman" w:cs="Times New Roman"/>
          </w:rPr>
          <w:t xml:space="preserve"> (</w:t>
        </w:r>
        <w:proofErr w:type="spellStart"/>
        <w:r w:rsidR="00246CD6">
          <w:rPr>
            <w:rFonts w:ascii="Times New Roman" w:hAnsi="Times New Roman" w:cs="Times New Roman"/>
          </w:rPr>
          <w:t>Oviatt</w:t>
        </w:r>
        <w:proofErr w:type="spellEnd"/>
        <w:r w:rsidR="00246CD6">
          <w:rPr>
            <w:rFonts w:ascii="Times New Roman" w:hAnsi="Times New Roman" w:cs="Times New Roman"/>
          </w:rPr>
          <w:t xml:space="preserve"> et al. 2015)</w:t>
        </w:r>
        <w:r w:rsidR="00246CD6" w:rsidRPr="00B966D6">
          <w:rPr>
            <w:rFonts w:ascii="Times New Roman" w:hAnsi="Times New Roman" w:cs="Times New Roman"/>
          </w:rPr>
          <w:t xml:space="preserve">, suggesting </w:t>
        </w:r>
        <w:r w:rsidR="00246CD6">
          <w:rPr>
            <w:rFonts w:ascii="Times New Roman" w:hAnsi="Times New Roman" w:cs="Times New Roman"/>
          </w:rPr>
          <w:t xml:space="preserve">that </w:t>
        </w:r>
        <w:r w:rsidR="00246CD6" w:rsidRPr="00B966D6">
          <w:rPr>
            <w:rFonts w:ascii="Times New Roman" w:hAnsi="Times New Roman" w:cs="Times New Roman"/>
          </w:rPr>
          <w:t>enhanced upwelling</w:t>
        </w:r>
        <w:r w:rsidR="00246CD6">
          <w:rPr>
            <w:rFonts w:ascii="Times New Roman" w:hAnsi="Times New Roman" w:cs="Times New Roman"/>
          </w:rPr>
          <w:t xml:space="preserve"> and productivity have likely occurred, with increased zooplankton abundance noticed since the late 1990s (</w:t>
        </w:r>
        <w:proofErr w:type="spellStart"/>
        <w:r w:rsidR="00246CD6">
          <w:rPr>
            <w:rFonts w:ascii="Times New Roman" w:hAnsi="Times New Roman" w:cs="Times New Roman"/>
          </w:rPr>
          <w:t>Lavaniegos</w:t>
        </w:r>
        <w:proofErr w:type="spellEnd"/>
        <w:r w:rsidR="00246CD6">
          <w:rPr>
            <w:rFonts w:ascii="Times New Roman" w:hAnsi="Times New Roman" w:cs="Times New Roman"/>
          </w:rPr>
          <w:t xml:space="preserve"> &amp; </w:t>
        </w:r>
        <w:proofErr w:type="spellStart"/>
        <w:r w:rsidR="00246CD6">
          <w:rPr>
            <w:rFonts w:ascii="Times New Roman" w:hAnsi="Times New Roman" w:cs="Times New Roman"/>
          </w:rPr>
          <w:t>Ohman</w:t>
        </w:r>
        <w:proofErr w:type="spellEnd"/>
        <w:r w:rsidR="00246CD6">
          <w:rPr>
            <w:rFonts w:ascii="Times New Roman" w:hAnsi="Times New Roman" w:cs="Times New Roman"/>
          </w:rPr>
          <w:t xml:space="preserve">, 2007). </w:t>
        </w:r>
      </w:ins>
      <w:bookmarkEnd w:id="7"/>
      <w:r w:rsidR="00BF329A" w:rsidRPr="00FD486A">
        <w:rPr>
          <w:rFonts w:ascii="Times New Roman" w:hAnsi="Times New Roman" w:cs="Times New Roman"/>
        </w:rPr>
        <w:t>In recent years, t</w:t>
      </w:r>
      <w:r w:rsidR="003B491D" w:rsidRPr="00FD486A">
        <w:rPr>
          <w:rFonts w:ascii="Times New Roman" w:hAnsi="Times New Roman" w:cs="Times New Roman"/>
        </w:rPr>
        <w:t xml:space="preserve">he </w:t>
      </w:r>
      <w:r w:rsidR="00AB7D25" w:rsidRPr="00FD486A">
        <w:rPr>
          <w:rFonts w:ascii="Times New Roman" w:hAnsi="Times New Roman" w:cs="Times New Roman"/>
        </w:rPr>
        <w:t xml:space="preserve">California Current ecosystem experienced an “extreme marine heat wave” that became known as </w:t>
      </w:r>
      <w:r w:rsidR="00AE01CE">
        <w:rPr>
          <w:rFonts w:ascii="Times New Roman" w:hAnsi="Times New Roman" w:cs="Times New Roman"/>
        </w:rPr>
        <w:t>“</w:t>
      </w:r>
      <w:r w:rsidR="00AB7D25" w:rsidRPr="00FD486A">
        <w:rPr>
          <w:rFonts w:ascii="Times New Roman" w:hAnsi="Times New Roman" w:cs="Times New Roman"/>
        </w:rPr>
        <w:t>The Blob</w:t>
      </w:r>
      <w:r w:rsidR="00AE01CE">
        <w:rPr>
          <w:rFonts w:ascii="Times New Roman" w:hAnsi="Times New Roman" w:cs="Times New Roman"/>
        </w:rPr>
        <w:t>”</w:t>
      </w:r>
      <w:r w:rsidR="00AB7D25" w:rsidRPr="00FD486A">
        <w:rPr>
          <w:rFonts w:ascii="Times New Roman" w:hAnsi="Times New Roman" w:cs="Times New Roman"/>
        </w:rPr>
        <w:t xml:space="preserve">, where above average water temperatures persisted from 2014-2016, causing a wide range of </w:t>
      </w:r>
      <w:r w:rsidR="00121E6D" w:rsidRPr="00FD486A">
        <w:rPr>
          <w:rFonts w:ascii="Times New Roman" w:hAnsi="Times New Roman" w:cs="Times New Roman"/>
        </w:rPr>
        <w:t>changes</w:t>
      </w:r>
      <w:r w:rsidR="00AB7D25" w:rsidRPr="00FD486A">
        <w:rPr>
          <w:rFonts w:ascii="Times New Roman" w:hAnsi="Times New Roman" w:cs="Times New Roman"/>
        </w:rPr>
        <w:t>, including shifts in primary producti</w:t>
      </w:r>
      <w:r w:rsidR="00AE01CE">
        <w:rPr>
          <w:rFonts w:ascii="Times New Roman" w:hAnsi="Times New Roman" w:cs="Times New Roman"/>
        </w:rPr>
        <w:t>vity</w:t>
      </w:r>
      <w:r w:rsidR="00AB7D25" w:rsidRPr="00FD486A">
        <w:rPr>
          <w:rFonts w:ascii="Times New Roman" w:hAnsi="Times New Roman" w:cs="Times New Roman"/>
        </w:rPr>
        <w:t xml:space="preserve">, </w:t>
      </w:r>
      <w:r w:rsidR="00121E6D" w:rsidRPr="00FD486A">
        <w:rPr>
          <w:rFonts w:ascii="Times New Roman" w:hAnsi="Times New Roman" w:cs="Times New Roman"/>
        </w:rPr>
        <w:t>fish spawning, larval abundance</w:t>
      </w:r>
      <w:r w:rsidR="00AB7D25" w:rsidRPr="00FD486A">
        <w:rPr>
          <w:rFonts w:ascii="Times New Roman" w:hAnsi="Times New Roman" w:cs="Times New Roman"/>
        </w:rPr>
        <w:t>, and marine wildlife health (</w:t>
      </w:r>
      <w:proofErr w:type="spellStart"/>
      <w:r w:rsidR="00326EC7" w:rsidRPr="00FD486A">
        <w:rPr>
          <w:rFonts w:ascii="Times New Roman" w:hAnsi="Times New Roman" w:cs="Times New Roman"/>
        </w:rPr>
        <w:t>Auth</w:t>
      </w:r>
      <w:proofErr w:type="spellEnd"/>
      <w:r w:rsidR="00326EC7" w:rsidRPr="00FD486A">
        <w:rPr>
          <w:rFonts w:ascii="Times New Roman" w:hAnsi="Times New Roman" w:cs="Times New Roman"/>
        </w:rPr>
        <w:t xml:space="preserve">, Daly, Brodeur, &amp; Fisher, 2017; </w:t>
      </w:r>
      <w:r w:rsidR="00A54F13" w:rsidRPr="00FD486A">
        <w:rPr>
          <w:rFonts w:ascii="Times New Roman" w:hAnsi="Times New Roman" w:cs="Times New Roman"/>
        </w:rPr>
        <w:t>Bond, Cronin, Freeland, &amp; Mantua,</w:t>
      </w:r>
      <w:r w:rsidR="008A27D3" w:rsidRPr="00FD486A">
        <w:rPr>
          <w:rFonts w:ascii="Times New Roman" w:hAnsi="Times New Roman" w:cs="Times New Roman"/>
        </w:rPr>
        <w:t xml:space="preserve"> 2015; </w:t>
      </w:r>
      <w:proofErr w:type="spellStart"/>
      <w:r w:rsidR="008A27D3" w:rsidRPr="00FD486A">
        <w:rPr>
          <w:rFonts w:ascii="Times New Roman" w:hAnsi="Times New Roman" w:cs="Times New Roman"/>
        </w:rPr>
        <w:t>DiLorenzo</w:t>
      </w:r>
      <w:proofErr w:type="spellEnd"/>
      <w:r w:rsidR="008A27D3" w:rsidRPr="00FD486A">
        <w:rPr>
          <w:rFonts w:ascii="Times New Roman" w:hAnsi="Times New Roman" w:cs="Times New Roman"/>
        </w:rPr>
        <w:t xml:space="preserve"> </w:t>
      </w:r>
      <w:r w:rsidR="00A54F13" w:rsidRPr="00FD486A">
        <w:rPr>
          <w:rFonts w:ascii="Times New Roman" w:hAnsi="Times New Roman" w:cs="Times New Roman"/>
        </w:rPr>
        <w:t>&amp;</w:t>
      </w:r>
      <w:r w:rsidR="008A27D3" w:rsidRPr="00FD486A">
        <w:rPr>
          <w:rFonts w:ascii="Times New Roman" w:hAnsi="Times New Roman" w:cs="Times New Roman"/>
        </w:rPr>
        <w:t xml:space="preserve"> Mantua</w:t>
      </w:r>
      <w:r w:rsidR="00A54F13" w:rsidRPr="00FD486A">
        <w:rPr>
          <w:rFonts w:ascii="Times New Roman" w:hAnsi="Times New Roman" w:cs="Times New Roman"/>
        </w:rPr>
        <w:t>,</w:t>
      </w:r>
      <w:r w:rsidR="008A27D3" w:rsidRPr="00FD486A">
        <w:rPr>
          <w:rFonts w:ascii="Times New Roman" w:hAnsi="Times New Roman" w:cs="Times New Roman"/>
        </w:rPr>
        <w:t xml:space="preserve"> 2016</w:t>
      </w:r>
      <w:r w:rsidR="00AB7D25" w:rsidRPr="00FD486A">
        <w:rPr>
          <w:rFonts w:ascii="Times New Roman" w:hAnsi="Times New Roman" w:cs="Times New Roman"/>
        </w:rPr>
        <w:t xml:space="preserve">). </w:t>
      </w:r>
    </w:p>
    <w:p w14:paraId="1DF359C9" w14:textId="1108E3DD" w:rsidR="00E67E46" w:rsidRPr="00154916" w:rsidRDefault="00121E6D"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These </w:t>
      </w:r>
      <w:r w:rsidR="00B55B36">
        <w:rPr>
          <w:rFonts w:ascii="Times New Roman" w:hAnsi="Times New Roman" w:cs="Times New Roman"/>
        </w:rPr>
        <w:t xml:space="preserve">anomalous oceanographic </w:t>
      </w:r>
      <w:r w:rsidRPr="00FD486A">
        <w:rPr>
          <w:rFonts w:ascii="Times New Roman" w:hAnsi="Times New Roman" w:cs="Times New Roman"/>
        </w:rPr>
        <w:t xml:space="preserve">conditions along the U.S. West Coast along with </w:t>
      </w:r>
      <w:r w:rsidR="00AA23FA" w:rsidRPr="00FD486A">
        <w:rPr>
          <w:rFonts w:ascii="Times New Roman" w:hAnsi="Times New Roman" w:cs="Times New Roman"/>
        </w:rPr>
        <w:t xml:space="preserve">increasing ocean acidification and harmful algal blooms in the </w:t>
      </w:r>
      <w:r w:rsidR="003B491D" w:rsidRPr="00FD486A">
        <w:rPr>
          <w:rFonts w:ascii="Times New Roman" w:hAnsi="Times New Roman" w:cs="Times New Roman"/>
        </w:rPr>
        <w:t>Pacific Northwest</w:t>
      </w:r>
      <w:r w:rsidR="00AA23FA" w:rsidRPr="00FD486A">
        <w:rPr>
          <w:rFonts w:ascii="Times New Roman" w:hAnsi="Times New Roman" w:cs="Times New Roman"/>
        </w:rPr>
        <w:t xml:space="preserve"> (</w:t>
      </w:r>
      <w:proofErr w:type="spellStart"/>
      <w:r w:rsidR="00A74793" w:rsidRPr="00FD486A">
        <w:rPr>
          <w:rFonts w:ascii="Times New Roman" w:hAnsi="Times New Roman" w:cs="Times New Roman"/>
        </w:rPr>
        <w:t>Mauger</w:t>
      </w:r>
      <w:proofErr w:type="spellEnd"/>
      <w:r w:rsidR="00A74793" w:rsidRPr="00FD486A">
        <w:rPr>
          <w:rFonts w:ascii="Times New Roman" w:hAnsi="Times New Roman" w:cs="Times New Roman"/>
        </w:rPr>
        <w:t xml:space="preserve"> </w:t>
      </w:r>
      <w:r w:rsidR="00D91F25">
        <w:rPr>
          <w:rFonts w:ascii="Times New Roman" w:hAnsi="Times New Roman" w:cs="Times New Roman"/>
        </w:rPr>
        <w:t>et al.</w:t>
      </w:r>
      <w:r w:rsidR="00A74793" w:rsidRPr="00FD486A">
        <w:rPr>
          <w:rFonts w:ascii="Times New Roman" w:hAnsi="Times New Roman" w:cs="Times New Roman"/>
        </w:rPr>
        <w:t xml:space="preserve"> 2015; </w:t>
      </w:r>
      <w:r w:rsidR="00AA23FA" w:rsidRPr="00FD486A">
        <w:rPr>
          <w:rFonts w:ascii="Times New Roman" w:hAnsi="Times New Roman" w:cs="Times New Roman"/>
        </w:rPr>
        <w:t xml:space="preserve">Mote </w:t>
      </w:r>
      <w:r w:rsidR="00A54F13" w:rsidRPr="00FD486A">
        <w:rPr>
          <w:rFonts w:ascii="Times New Roman" w:hAnsi="Times New Roman" w:cs="Times New Roman"/>
        </w:rPr>
        <w:t>&amp;</w:t>
      </w:r>
      <w:r w:rsidR="00AA23FA" w:rsidRPr="00FD486A">
        <w:rPr>
          <w:rFonts w:ascii="Times New Roman" w:hAnsi="Times New Roman" w:cs="Times New Roman"/>
        </w:rPr>
        <w:t xml:space="preserve"> </w:t>
      </w:r>
      <w:proofErr w:type="spellStart"/>
      <w:r w:rsidR="00AA23FA" w:rsidRPr="00FD486A">
        <w:rPr>
          <w:rFonts w:ascii="Times New Roman" w:hAnsi="Times New Roman" w:cs="Times New Roman"/>
        </w:rPr>
        <w:t>Salathé</w:t>
      </w:r>
      <w:proofErr w:type="spellEnd"/>
      <w:r w:rsidR="00A54F13" w:rsidRPr="00FD486A">
        <w:rPr>
          <w:rFonts w:ascii="Times New Roman" w:hAnsi="Times New Roman" w:cs="Times New Roman"/>
        </w:rPr>
        <w:t>,</w:t>
      </w:r>
      <w:r w:rsidR="00AA23FA" w:rsidRPr="00FD486A">
        <w:rPr>
          <w:rFonts w:ascii="Times New Roman" w:hAnsi="Times New Roman" w:cs="Times New Roman"/>
        </w:rPr>
        <w:t xml:space="preserve"> 2010)</w:t>
      </w:r>
      <w:r w:rsidR="003B491D" w:rsidRPr="00FD486A">
        <w:rPr>
          <w:rFonts w:ascii="Times New Roman" w:hAnsi="Times New Roman" w:cs="Times New Roman"/>
        </w:rPr>
        <w:t xml:space="preserve"> can</w:t>
      </w:r>
      <w:r w:rsidR="003B491D" w:rsidRPr="00154916">
        <w:rPr>
          <w:rFonts w:ascii="Times New Roman" w:hAnsi="Times New Roman" w:cs="Times New Roman"/>
        </w:rPr>
        <w:t xml:space="preserve"> </w:t>
      </w:r>
      <w:r w:rsidR="000312F6" w:rsidRPr="00154916">
        <w:rPr>
          <w:rFonts w:ascii="Times New Roman" w:hAnsi="Times New Roman" w:cs="Times New Roman"/>
        </w:rPr>
        <w:t>negatively impact</w:t>
      </w:r>
      <w:r w:rsidR="003B491D" w:rsidRPr="00154916">
        <w:rPr>
          <w:rFonts w:ascii="Times New Roman" w:hAnsi="Times New Roman" w:cs="Times New Roman"/>
        </w:rPr>
        <w:t xml:space="preserve"> marine mammal population </w:t>
      </w:r>
      <w:r w:rsidR="000312F6" w:rsidRPr="00154916">
        <w:rPr>
          <w:rFonts w:ascii="Times New Roman" w:hAnsi="Times New Roman" w:cs="Times New Roman"/>
        </w:rPr>
        <w:t>dynamics through changes in the abundance and distribution of the</w:t>
      </w:r>
      <w:r w:rsidR="00DA0A3F" w:rsidRPr="00154916">
        <w:rPr>
          <w:rFonts w:ascii="Times New Roman" w:hAnsi="Times New Roman" w:cs="Times New Roman"/>
        </w:rPr>
        <w:t>ir prey, among other effects</w:t>
      </w:r>
      <w:r w:rsidR="000312F6" w:rsidRPr="00154916">
        <w:rPr>
          <w:rFonts w:ascii="Times New Roman" w:hAnsi="Times New Roman" w:cs="Times New Roman"/>
        </w:rPr>
        <w:t xml:space="preserve">. </w:t>
      </w:r>
      <w:r w:rsidR="00BC519F" w:rsidRPr="00BC519F">
        <w:rPr>
          <w:rFonts w:ascii="Times New Roman" w:hAnsi="Times New Roman" w:cs="Times New Roman"/>
        </w:rPr>
        <w:t>The</w:t>
      </w:r>
      <w:r w:rsidR="00BD0BC1">
        <w:rPr>
          <w:rFonts w:ascii="Times New Roman" w:hAnsi="Times New Roman" w:cs="Times New Roman"/>
        </w:rPr>
        <w:t xml:space="preserve"> U.S. </w:t>
      </w:r>
      <w:r w:rsidR="00BC519F" w:rsidRPr="00BC519F">
        <w:rPr>
          <w:rFonts w:ascii="Times New Roman" w:hAnsi="Times New Roman" w:cs="Times New Roman"/>
        </w:rPr>
        <w:t>Pacific Northwest encompasses coastal, inland, and estuarine waters extending from northern California through British Columbia, including the Salish Sea and the mouth of the Columbia River. It is an ecosystem that contains important feeding and breeding habitat for numerous marine mammal species in the eastern north Pacific and beyond, including gray (</w:t>
      </w:r>
      <w:proofErr w:type="spellStart"/>
      <w:r w:rsidR="00BC519F" w:rsidRPr="00BC519F">
        <w:rPr>
          <w:rFonts w:ascii="Times New Roman" w:hAnsi="Times New Roman" w:cs="Times New Roman"/>
          <w:i/>
        </w:rPr>
        <w:t>Eschrichtius</w:t>
      </w:r>
      <w:proofErr w:type="spellEnd"/>
      <w:r w:rsidR="00BC519F" w:rsidRPr="00BC519F">
        <w:rPr>
          <w:rFonts w:ascii="Times New Roman" w:hAnsi="Times New Roman" w:cs="Times New Roman"/>
          <w:i/>
        </w:rPr>
        <w:t xml:space="preserve"> </w:t>
      </w:r>
      <w:r w:rsidR="00BC519F" w:rsidRPr="00BC519F">
        <w:rPr>
          <w:rFonts w:ascii="Times New Roman" w:hAnsi="Times New Roman" w:cs="Times New Roman"/>
          <w:i/>
        </w:rPr>
        <w:lastRenderedPageBreak/>
        <w:t>robustus</w:t>
      </w:r>
      <w:r w:rsidR="00BC519F" w:rsidRPr="00BC519F">
        <w:rPr>
          <w:rFonts w:ascii="Times New Roman" w:hAnsi="Times New Roman" w:cs="Times New Roman"/>
        </w:rPr>
        <w:t>) and humpback (</w:t>
      </w:r>
      <w:proofErr w:type="spellStart"/>
      <w:r w:rsidR="00BC519F" w:rsidRPr="00BC519F">
        <w:rPr>
          <w:rFonts w:ascii="Times New Roman" w:hAnsi="Times New Roman" w:cs="Times New Roman"/>
          <w:i/>
        </w:rPr>
        <w:t>Megaptera</w:t>
      </w:r>
      <w:proofErr w:type="spellEnd"/>
      <w:r w:rsidR="00BC519F" w:rsidRPr="00BC519F">
        <w:rPr>
          <w:rFonts w:ascii="Times New Roman" w:hAnsi="Times New Roman" w:cs="Times New Roman"/>
          <w:i/>
        </w:rPr>
        <w:t xml:space="preserve"> novaeangliae</w:t>
      </w:r>
      <w:r w:rsidR="00BC519F" w:rsidRPr="00BC519F">
        <w:rPr>
          <w:rFonts w:ascii="Times New Roman" w:hAnsi="Times New Roman" w:cs="Times New Roman"/>
        </w:rPr>
        <w:t>) whales, endangered southern resident killer whales (</w:t>
      </w:r>
      <w:proofErr w:type="spellStart"/>
      <w:r w:rsidR="00BC519F" w:rsidRPr="00BC519F">
        <w:rPr>
          <w:rFonts w:ascii="Times New Roman" w:hAnsi="Times New Roman" w:cs="Times New Roman"/>
          <w:i/>
        </w:rPr>
        <w:t>Orcinus</w:t>
      </w:r>
      <w:proofErr w:type="spellEnd"/>
      <w:r w:rsidR="00BC519F" w:rsidRPr="00BC519F">
        <w:rPr>
          <w:rFonts w:ascii="Times New Roman" w:hAnsi="Times New Roman" w:cs="Times New Roman"/>
          <w:i/>
        </w:rPr>
        <w:t xml:space="preserve"> orca</w:t>
      </w:r>
      <w:r w:rsidR="00BC519F" w:rsidRPr="00BC519F">
        <w:rPr>
          <w:rFonts w:ascii="Times New Roman" w:hAnsi="Times New Roman" w:cs="Times New Roman"/>
        </w:rPr>
        <w:t xml:space="preserve">), and numerous smaller delphinid and </w:t>
      </w:r>
      <w:proofErr w:type="spellStart"/>
      <w:r w:rsidR="00BC519F" w:rsidRPr="00BC519F">
        <w:rPr>
          <w:rFonts w:ascii="Times New Roman" w:hAnsi="Times New Roman" w:cs="Times New Roman"/>
        </w:rPr>
        <w:t>phocoenid</w:t>
      </w:r>
      <w:proofErr w:type="spellEnd"/>
      <w:r w:rsidR="00BC519F" w:rsidRPr="00BC519F">
        <w:rPr>
          <w:rFonts w:ascii="Times New Roman" w:hAnsi="Times New Roman" w:cs="Times New Roman"/>
        </w:rPr>
        <w:t xml:space="preserve"> species.</w:t>
      </w:r>
    </w:p>
    <w:p w14:paraId="00B37BB2" w14:textId="26E4CAAC" w:rsidR="001105B2" w:rsidRPr="00154916" w:rsidRDefault="00E67E46" w:rsidP="001105B2">
      <w:pPr>
        <w:pStyle w:val="NoSpacing"/>
        <w:spacing w:line="480" w:lineRule="auto"/>
        <w:ind w:firstLine="720"/>
        <w:rPr>
          <w:rFonts w:ascii="Times New Roman" w:hAnsi="Times New Roman" w:cs="Times New Roman"/>
        </w:rPr>
      </w:pPr>
      <w:r w:rsidRPr="00154916">
        <w:rPr>
          <w:rFonts w:ascii="Times New Roman" w:hAnsi="Times New Roman" w:cs="Times New Roman"/>
        </w:rPr>
        <w:t xml:space="preserve">We </w:t>
      </w:r>
      <w:r w:rsidR="00BC7588">
        <w:rPr>
          <w:rFonts w:ascii="Times New Roman" w:hAnsi="Times New Roman" w:cs="Times New Roman"/>
        </w:rPr>
        <w:t>investigated</w:t>
      </w:r>
      <w:r w:rsidRPr="00154916">
        <w:rPr>
          <w:rFonts w:ascii="Times New Roman" w:hAnsi="Times New Roman" w:cs="Times New Roman"/>
        </w:rPr>
        <w:t xml:space="preserve"> the possible </w:t>
      </w:r>
      <w:r w:rsidR="00BC7588">
        <w:rPr>
          <w:rFonts w:ascii="Times New Roman" w:hAnsi="Times New Roman" w:cs="Times New Roman"/>
        </w:rPr>
        <w:t>association</w:t>
      </w:r>
      <w:r w:rsidR="00BC7588" w:rsidRPr="00154916">
        <w:rPr>
          <w:rFonts w:ascii="Times New Roman" w:hAnsi="Times New Roman" w:cs="Times New Roman"/>
        </w:rPr>
        <w:t xml:space="preserve"> </w:t>
      </w:r>
      <w:r w:rsidRPr="00154916">
        <w:rPr>
          <w:rFonts w:ascii="Times New Roman" w:hAnsi="Times New Roman" w:cs="Times New Roman"/>
        </w:rPr>
        <w:t>between</w:t>
      </w:r>
      <w:r w:rsidR="00192EE6" w:rsidRPr="00154916">
        <w:rPr>
          <w:rFonts w:ascii="Times New Roman" w:hAnsi="Times New Roman" w:cs="Times New Roman"/>
        </w:rPr>
        <w:t xml:space="preserve"> oceanographic </w:t>
      </w:r>
      <w:r w:rsidR="00AA23FA" w:rsidRPr="00154916">
        <w:rPr>
          <w:rFonts w:ascii="Times New Roman" w:hAnsi="Times New Roman" w:cs="Times New Roman"/>
        </w:rPr>
        <w:t>variability</w:t>
      </w:r>
      <w:r w:rsidR="00192EE6" w:rsidRPr="00154916">
        <w:rPr>
          <w:rFonts w:ascii="Times New Roman" w:hAnsi="Times New Roman" w:cs="Times New Roman"/>
        </w:rPr>
        <w:t xml:space="preserve"> </w:t>
      </w:r>
      <w:r w:rsidRPr="00154916">
        <w:rPr>
          <w:rFonts w:ascii="Times New Roman" w:hAnsi="Times New Roman" w:cs="Times New Roman"/>
        </w:rPr>
        <w:t xml:space="preserve">and </w:t>
      </w:r>
      <w:r w:rsidR="00192EE6" w:rsidRPr="00154916">
        <w:rPr>
          <w:rFonts w:ascii="Times New Roman" w:hAnsi="Times New Roman" w:cs="Times New Roman"/>
        </w:rPr>
        <w:t>marine mammal</w:t>
      </w:r>
      <w:r w:rsidR="00F517E0">
        <w:rPr>
          <w:rFonts w:ascii="Times New Roman" w:hAnsi="Times New Roman" w:cs="Times New Roman"/>
        </w:rPr>
        <w:t xml:space="preserve"> health and mortality</w:t>
      </w:r>
      <w:r w:rsidR="00192EE6" w:rsidRPr="00154916">
        <w:rPr>
          <w:rFonts w:ascii="Times New Roman" w:hAnsi="Times New Roman" w:cs="Times New Roman"/>
        </w:rPr>
        <w:t xml:space="preserve"> by evaluating </w:t>
      </w:r>
      <w:r w:rsidR="00DA0A3F" w:rsidRPr="00154916">
        <w:rPr>
          <w:rFonts w:ascii="Times New Roman" w:hAnsi="Times New Roman" w:cs="Times New Roman"/>
        </w:rPr>
        <w:t xml:space="preserve">stranding </w:t>
      </w:r>
      <w:r w:rsidR="00192EE6" w:rsidRPr="00154916">
        <w:rPr>
          <w:rFonts w:ascii="Times New Roman" w:hAnsi="Times New Roman" w:cs="Times New Roman"/>
        </w:rPr>
        <w:t xml:space="preserve">records </w:t>
      </w:r>
      <w:r w:rsidR="00DA0A3F" w:rsidRPr="00154916">
        <w:rPr>
          <w:rFonts w:ascii="Times New Roman" w:hAnsi="Times New Roman" w:cs="Times New Roman"/>
        </w:rPr>
        <w:t xml:space="preserve">collected </w:t>
      </w:r>
      <w:r w:rsidR="00192EE6" w:rsidRPr="00154916">
        <w:rPr>
          <w:rFonts w:ascii="Times New Roman" w:hAnsi="Times New Roman" w:cs="Times New Roman"/>
        </w:rPr>
        <w:t xml:space="preserve">consistently and systematically </w:t>
      </w:r>
      <w:r w:rsidRPr="00154916">
        <w:rPr>
          <w:rFonts w:ascii="Times New Roman" w:hAnsi="Times New Roman" w:cs="Times New Roman"/>
        </w:rPr>
        <w:t>from 200</w:t>
      </w:r>
      <w:r w:rsidR="00BC519F">
        <w:rPr>
          <w:rFonts w:ascii="Times New Roman" w:hAnsi="Times New Roman" w:cs="Times New Roman"/>
        </w:rPr>
        <w:t>0</w:t>
      </w:r>
      <w:r w:rsidRPr="00154916">
        <w:rPr>
          <w:rFonts w:ascii="Times New Roman" w:hAnsi="Times New Roman" w:cs="Times New Roman"/>
        </w:rPr>
        <w:t>-201</w:t>
      </w:r>
      <w:r w:rsidR="00BC519F">
        <w:rPr>
          <w:rFonts w:ascii="Times New Roman" w:hAnsi="Times New Roman" w:cs="Times New Roman"/>
        </w:rPr>
        <w:t>8</w:t>
      </w:r>
      <w:r w:rsidR="00192EE6" w:rsidRPr="00154916">
        <w:rPr>
          <w:rFonts w:ascii="Times New Roman" w:hAnsi="Times New Roman" w:cs="Times New Roman"/>
        </w:rPr>
        <w:t>.</w:t>
      </w:r>
      <w:r w:rsidRPr="00154916">
        <w:rPr>
          <w:rFonts w:ascii="Times New Roman" w:hAnsi="Times New Roman" w:cs="Times New Roman"/>
        </w:rPr>
        <w:t xml:space="preserve"> Specifically, t</w:t>
      </w:r>
      <w:r w:rsidR="009D445F" w:rsidRPr="00154916">
        <w:rPr>
          <w:rFonts w:ascii="Times New Roman" w:hAnsi="Times New Roman" w:cs="Times New Roman"/>
        </w:rPr>
        <w:t>h</w:t>
      </w:r>
      <w:r w:rsidR="0022110C" w:rsidRPr="00154916">
        <w:rPr>
          <w:rFonts w:ascii="Times New Roman" w:hAnsi="Times New Roman" w:cs="Times New Roman"/>
        </w:rPr>
        <w:t xml:space="preserve">e goals of this study were to: </w:t>
      </w:r>
      <w:r w:rsidRPr="00154916">
        <w:rPr>
          <w:rFonts w:ascii="Times New Roman" w:hAnsi="Times New Roman" w:cs="Times New Roman"/>
        </w:rPr>
        <w:t>compare recent</w:t>
      </w:r>
      <w:r w:rsidR="0022110C" w:rsidRPr="00154916">
        <w:rPr>
          <w:rFonts w:ascii="Times New Roman" w:hAnsi="Times New Roman" w:cs="Times New Roman"/>
        </w:rPr>
        <w:t xml:space="preserve"> </w:t>
      </w:r>
      <w:r w:rsidR="0022110C" w:rsidRPr="00FD486A">
        <w:rPr>
          <w:rFonts w:ascii="Times New Roman" w:hAnsi="Times New Roman" w:cs="Times New Roman"/>
        </w:rPr>
        <w:t>cetacean stranding numbers and patterns in the Pacific Northwest</w:t>
      </w:r>
      <w:r w:rsidRPr="00FD486A">
        <w:rPr>
          <w:rFonts w:ascii="Times New Roman" w:hAnsi="Times New Roman" w:cs="Times New Roman"/>
        </w:rPr>
        <w:t xml:space="preserve"> </w:t>
      </w:r>
      <w:r w:rsidR="0022110C" w:rsidRPr="00FD486A">
        <w:rPr>
          <w:rFonts w:ascii="Times New Roman" w:hAnsi="Times New Roman" w:cs="Times New Roman"/>
        </w:rPr>
        <w:t>to those previously reported for 1930-2002 (</w:t>
      </w:r>
      <w:r w:rsidR="009D445F" w:rsidRPr="00FD486A">
        <w:rPr>
          <w:rFonts w:ascii="Times New Roman" w:hAnsi="Times New Roman" w:cs="Times New Roman"/>
        </w:rPr>
        <w:t xml:space="preserve">Norman </w:t>
      </w:r>
      <w:r w:rsidR="00D91F25">
        <w:rPr>
          <w:rFonts w:ascii="Times New Roman" w:hAnsi="Times New Roman" w:cs="Times New Roman"/>
        </w:rPr>
        <w:t>et al.</w:t>
      </w:r>
      <w:r w:rsidR="0022110C" w:rsidRPr="00FD486A">
        <w:rPr>
          <w:rFonts w:ascii="Times New Roman" w:hAnsi="Times New Roman" w:cs="Times New Roman"/>
        </w:rPr>
        <w:t xml:space="preserve"> 2004);</w:t>
      </w:r>
      <w:r w:rsidR="00AA23FA" w:rsidRPr="00154916">
        <w:rPr>
          <w:rFonts w:ascii="Times New Roman" w:hAnsi="Times New Roman" w:cs="Times New Roman"/>
        </w:rPr>
        <w:t xml:space="preserve"> use strandings as a proxy to</w:t>
      </w:r>
      <w:r w:rsidR="0022110C" w:rsidRPr="00154916">
        <w:rPr>
          <w:rFonts w:ascii="Times New Roman" w:hAnsi="Times New Roman" w:cs="Times New Roman"/>
        </w:rPr>
        <w:t xml:space="preserve"> detect </w:t>
      </w:r>
      <w:r w:rsidR="00B6703F" w:rsidRPr="00154916">
        <w:rPr>
          <w:rFonts w:ascii="Times New Roman" w:hAnsi="Times New Roman" w:cs="Times New Roman"/>
        </w:rPr>
        <w:t>changing prevalence of cetacean species within certain geographic areas</w:t>
      </w:r>
      <w:r w:rsidR="0022110C" w:rsidRPr="00154916">
        <w:rPr>
          <w:rFonts w:ascii="Times New Roman" w:hAnsi="Times New Roman" w:cs="Times New Roman"/>
        </w:rPr>
        <w:t xml:space="preserve">; </w:t>
      </w:r>
      <w:r w:rsidR="00F23E46" w:rsidRPr="00154916">
        <w:rPr>
          <w:rFonts w:ascii="Times New Roman" w:hAnsi="Times New Roman" w:cs="Times New Roman"/>
        </w:rPr>
        <w:t xml:space="preserve">and to </w:t>
      </w:r>
      <w:r w:rsidR="0022110C" w:rsidRPr="00154916">
        <w:rPr>
          <w:rFonts w:ascii="Times New Roman" w:hAnsi="Times New Roman" w:cs="Times New Roman"/>
        </w:rPr>
        <w:t xml:space="preserve">investigate possible relationships between spatiotemporal variation in cetacean strandings and oceanographic conditions. </w:t>
      </w:r>
      <w:r w:rsidR="00BC519F" w:rsidRPr="00BC519F">
        <w:rPr>
          <w:rFonts w:ascii="Times New Roman" w:hAnsi="Times New Roman" w:cs="Times New Roman"/>
        </w:rPr>
        <w:t xml:space="preserve">It was expected that strandings of humpback whales and harbor porpoises, for example, might be higher than previously reported for the region (Norman </w:t>
      </w:r>
      <w:r w:rsidR="00D91F25">
        <w:rPr>
          <w:rFonts w:ascii="Times New Roman" w:hAnsi="Times New Roman" w:cs="Times New Roman"/>
        </w:rPr>
        <w:t>et al.</w:t>
      </w:r>
      <w:r w:rsidR="00BC519F" w:rsidRPr="00BC519F">
        <w:rPr>
          <w:rFonts w:ascii="Times New Roman" w:hAnsi="Times New Roman" w:cs="Times New Roman"/>
        </w:rPr>
        <w:t xml:space="preserve"> 2004) due to recent anomalous ocean conditions and/or changes in prey availability. </w:t>
      </w:r>
      <w:r w:rsidR="00BC519F">
        <w:rPr>
          <w:rFonts w:ascii="Times New Roman" w:hAnsi="Times New Roman" w:cs="Times New Roman"/>
        </w:rPr>
        <w:t xml:space="preserve">We </w:t>
      </w:r>
      <w:r w:rsidR="00BC519F" w:rsidRPr="00BC519F">
        <w:rPr>
          <w:rFonts w:ascii="Times New Roman" w:hAnsi="Times New Roman" w:cs="Times New Roman"/>
        </w:rPr>
        <w:t>hypothesized that oceanographic variables such as sea surface temperature anomalies,</w:t>
      </w:r>
      <w:r w:rsidR="00BC519F">
        <w:rPr>
          <w:rFonts w:ascii="Times New Roman" w:hAnsi="Times New Roman" w:cs="Times New Roman"/>
        </w:rPr>
        <w:t xml:space="preserve"> chlorophyll </w:t>
      </w:r>
      <w:r w:rsidR="00055ACD">
        <w:rPr>
          <w:rFonts w:ascii="Times New Roman" w:hAnsi="Times New Roman" w:cs="Times New Roman"/>
        </w:rPr>
        <w:t>concentration</w:t>
      </w:r>
      <w:r w:rsidR="00BC519F">
        <w:rPr>
          <w:rFonts w:ascii="Times New Roman" w:hAnsi="Times New Roman" w:cs="Times New Roman"/>
        </w:rPr>
        <w:t>, wind,</w:t>
      </w:r>
      <w:r w:rsidR="00BC519F" w:rsidRPr="00BC519F">
        <w:rPr>
          <w:rFonts w:ascii="Times New Roman" w:hAnsi="Times New Roman" w:cs="Times New Roman"/>
        </w:rPr>
        <w:t xml:space="preserve"> upwelling, </w:t>
      </w:r>
      <w:r w:rsidR="00055ACD">
        <w:rPr>
          <w:rFonts w:ascii="Times New Roman" w:hAnsi="Times New Roman" w:cs="Times New Roman"/>
        </w:rPr>
        <w:t xml:space="preserve">mixed layer depth, </w:t>
      </w:r>
      <w:r w:rsidR="00BC519F" w:rsidRPr="00BC519F">
        <w:rPr>
          <w:rFonts w:ascii="Times New Roman" w:hAnsi="Times New Roman" w:cs="Times New Roman"/>
        </w:rPr>
        <w:t>and large-scale oceanographic processes</w:t>
      </w:r>
      <w:r w:rsidR="00055ACD">
        <w:rPr>
          <w:rFonts w:ascii="Times New Roman" w:hAnsi="Times New Roman" w:cs="Times New Roman"/>
        </w:rPr>
        <w:t xml:space="preserve"> such as the Pacific Decadal Oscillation (PDO)</w:t>
      </w:r>
      <w:r w:rsidR="00BC519F" w:rsidRPr="00BC519F">
        <w:rPr>
          <w:rFonts w:ascii="Times New Roman" w:hAnsi="Times New Roman" w:cs="Times New Roman"/>
        </w:rPr>
        <w:t xml:space="preserve"> would be associated with alterations in strandings of </w:t>
      </w:r>
      <w:r w:rsidR="00FD4241">
        <w:rPr>
          <w:rFonts w:ascii="Times New Roman" w:hAnsi="Times New Roman" w:cs="Times New Roman"/>
        </w:rPr>
        <w:t>certain</w:t>
      </w:r>
      <w:r w:rsidR="00BC519F" w:rsidRPr="00BC519F">
        <w:rPr>
          <w:rFonts w:ascii="Times New Roman" w:hAnsi="Times New Roman" w:cs="Times New Roman"/>
        </w:rPr>
        <w:t xml:space="preserve"> species depending on how they use the Pacific Northwest marine ecosystem (year-round residents versus migratory and breeding versus feeding habitat). </w:t>
      </w:r>
      <w:r w:rsidR="001105B2" w:rsidRPr="00154916">
        <w:rPr>
          <w:rFonts w:ascii="Times New Roman" w:hAnsi="Times New Roman" w:cs="Times New Roman"/>
        </w:rPr>
        <w:t>This information is useful for both researchers and stranding responders studying the baseline and future health of these cetacean populations in a multi-use ecosystem</w:t>
      </w:r>
      <w:r w:rsidR="00BD0BC1">
        <w:rPr>
          <w:rFonts w:ascii="Times New Roman" w:hAnsi="Times New Roman" w:cs="Times New Roman"/>
        </w:rPr>
        <w:t xml:space="preserve"> that is </w:t>
      </w:r>
      <w:r w:rsidR="001105B2" w:rsidRPr="00154916">
        <w:rPr>
          <w:rFonts w:ascii="Times New Roman" w:hAnsi="Times New Roman" w:cs="Times New Roman"/>
        </w:rPr>
        <w:t>subject to human impacts</w:t>
      </w:r>
      <w:r w:rsidR="00BD0BC1">
        <w:rPr>
          <w:rFonts w:ascii="Times New Roman" w:hAnsi="Times New Roman" w:cs="Times New Roman"/>
        </w:rPr>
        <w:t xml:space="preserve"> and is</w:t>
      </w:r>
      <w:r w:rsidR="00BC519F">
        <w:rPr>
          <w:rFonts w:ascii="Times New Roman" w:hAnsi="Times New Roman" w:cs="Times New Roman"/>
        </w:rPr>
        <w:t xml:space="preserve"> </w:t>
      </w:r>
      <w:r w:rsidR="001105B2" w:rsidRPr="00154916">
        <w:rPr>
          <w:rFonts w:ascii="Times New Roman" w:hAnsi="Times New Roman" w:cs="Times New Roman"/>
        </w:rPr>
        <w:t xml:space="preserve">exhibiting signs of degradation and environmental change. </w:t>
      </w:r>
    </w:p>
    <w:p w14:paraId="0E2990FF" w14:textId="77777777" w:rsidR="00D5693B" w:rsidRPr="00154916" w:rsidRDefault="00D5693B" w:rsidP="00D705BC">
      <w:pPr>
        <w:pStyle w:val="NoSpacing"/>
        <w:spacing w:line="480" w:lineRule="auto"/>
        <w:rPr>
          <w:rFonts w:ascii="Times New Roman" w:hAnsi="Times New Roman" w:cs="Times New Roman"/>
          <w:b/>
        </w:rPr>
      </w:pPr>
    </w:p>
    <w:p w14:paraId="4D9E8690" w14:textId="66636F14" w:rsidR="00B5512C" w:rsidRPr="00780BEE" w:rsidRDefault="00B5512C" w:rsidP="00D705BC">
      <w:pPr>
        <w:pStyle w:val="NoSpacing"/>
        <w:spacing w:line="480" w:lineRule="auto"/>
        <w:rPr>
          <w:rFonts w:ascii="Times New Roman" w:hAnsi="Times New Roman" w:cs="Times New Roman"/>
          <w:b/>
        </w:rPr>
      </w:pPr>
      <w:r>
        <w:rPr>
          <w:rFonts w:ascii="Times New Roman" w:hAnsi="Times New Roman" w:cs="Times New Roman"/>
          <w:b/>
        </w:rPr>
        <w:t>2</w:t>
      </w:r>
      <w:r>
        <w:rPr>
          <w:rFonts w:ascii="Times New Roman" w:hAnsi="Times New Roman" w:cs="Times New Roman"/>
        </w:rPr>
        <w:t xml:space="preserve"> |</w:t>
      </w:r>
      <w:r>
        <w:rPr>
          <w:rFonts w:ascii="Times New Roman" w:hAnsi="Times New Roman" w:cs="Times New Roman"/>
          <w:b/>
        </w:rPr>
        <w:t xml:space="preserve"> MATERIALS AND METHODS</w:t>
      </w:r>
    </w:p>
    <w:p w14:paraId="48185D11"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2.1</w:t>
      </w:r>
      <w:r>
        <w:rPr>
          <w:rFonts w:ascii="Times New Roman" w:hAnsi="Times New Roman" w:cs="Times New Roman"/>
          <w:b/>
        </w:rPr>
        <w:t xml:space="preserve"> </w:t>
      </w:r>
      <w:r>
        <w:rPr>
          <w:rFonts w:ascii="Times New Roman" w:hAnsi="Times New Roman" w:cs="Times New Roman"/>
        </w:rPr>
        <w:t xml:space="preserve">| </w:t>
      </w:r>
      <w:r w:rsidRPr="0059318C">
        <w:rPr>
          <w:rFonts w:ascii="Times New Roman" w:hAnsi="Times New Roman" w:cs="Times New Roman"/>
          <w:b/>
        </w:rPr>
        <w:t>Stranding data and characterization</w:t>
      </w:r>
    </w:p>
    <w:p w14:paraId="7CCFBF59" w14:textId="361B6A8D" w:rsidR="005E79BD" w:rsidRPr="00154916" w:rsidRDefault="00616771" w:rsidP="00B5512C">
      <w:pPr>
        <w:pStyle w:val="NoSpacing"/>
        <w:spacing w:line="480" w:lineRule="auto"/>
        <w:rPr>
          <w:rFonts w:ascii="Times New Roman" w:hAnsi="Times New Roman" w:cs="Times New Roman"/>
          <w:i/>
        </w:rPr>
      </w:pPr>
      <w:r w:rsidRPr="00154916">
        <w:rPr>
          <w:rFonts w:ascii="Times New Roman" w:hAnsi="Times New Roman" w:cs="Times New Roman"/>
        </w:rPr>
        <w:lastRenderedPageBreak/>
        <w:t>We compiled all</w:t>
      </w:r>
      <w:r w:rsidR="0027198A" w:rsidRPr="00154916">
        <w:rPr>
          <w:rFonts w:ascii="Times New Roman" w:hAnsi="Times New Roman" w:cs="Times New Roman"/>
        </w:rPr>
        <w:t xml:space="preserve"> available records o</w:t>
      </w:r>
      <w:r w:rsidRPr="00154916">
        <w:rPr>
          <w:rFonts w:ascii="Times New Roman" w:hAnsi="Times New Roman" w:cs="Times New Roman"/>
        </w:rPr>
        <w:t>f</w:t>
      </w:r>
      <w:r w:rsidR="0027198A" w:rsidRPr="00154916">
        <w:rPr>
          <w:rFonts w:ascii="Times New Roman" w:hAnsi="Times New Roman" w:cs="Times New Roman"/>
        </w:rPr>
        <w:t xml:space="preserve"> cetacean strandings (200</w:t>
      </w:r>
      <w:r w:rsidR="00BC519F">
        <w:rPr>
          <w:rFonts w:ascii="Times New Roman" w:hAnsi="Times New Roman" w:cs="Times New Roman"/>
        </w:rPr>
        <w:t>0</w:t>
      </w:r>
      <w:r w:rsidR="0027198A" w:rsidRPr="00154916">
        <w:rPr>
          <w:rFonts w:ascii="Times New Roman" w:hAnsi="Times New Roman" w:cs="Times New Roman"/>
        </w:rPr>
        <w:t>-201</w:t>
      </w:r>
      <w:r w:rsidR="00BC519F">
        <w:rPr>
          <w:rFonts w:ascii="Times New Roman" w:hAnsi="Times New Roman" w:cs="Times New Roman"/>
        </w:rPr>
        <w:t>8</w:t>
      </w:r>
      <w:r w:rsidR="0027198A" w:rsidRPr="00154916">
        <w:rPr>
          <w:rFonts w:ascii="Times New Roman" w:hAnsi="Times New Roman" w:cs="Times New Roman"/>
        </w:rPr>
        <w:t>)</w:t>
      </w:r>
      <w:r w:rsidRPr="00154916">
        <w:rPr>
          <w:rFonts w:ascii="Times New Roman" w:hAnsi="Times New Roman" w:cs="Times New Roman"/>
        </w:rPr>
        <w:t xml:space="preserve"> that are maintained</w:t>
      </w:r>
      <w:r w:rsidR="0027198A" w:rsidRPr="00154916">
        <w:rPr>
          <w:rFonts w:ascii="Times New Roman" w:hAnsi="Times New Roman" w:cs="Times New Roman"/>
        </w:rPr>
        <w:t xml:space="preserve"> by the National Oceanic and Atmospheric Administration’s (NOAA’s) National Marine Fisheries Service (NMFS) and its stranding response network members in Oregon and Washington. Completed stranding reports are typically submitted to NMFS’ national stranding database by network members each year and include data such as field identification number, observation date, stranding location, and when determinable, age class, sex, status (dead or alive), species, evidence of injury or human interaction, and postmortem condition.</w:t>
      </w:r>
      <w:r w:rsidR="00F86422" w:rsidRPr="00154916">
        <w:rPr>
          <w:rFonts w:ascii="Times New Roman" w:hAnsi="Times New Roman" w:cs="Times New Roman"/>
        </w:rPr>
        <w:t xml:space="preserve"> Some reports, including photos, are received from the public through various media outlets (phone calls, texts, or emails).</w:t>
      </w:r>
      <w:r w:rsidR="006D2236" w:rsidRPr="00154916">
        <w:rPr>
          <w:rFonts w:ascii="Times New Roman" w:hAnsi="Times New Roman" w:cs="Times New Roman"/>
        </w:rPr>
        <w:t xml:space="preserve"> Reports containing ambiguous species identif</w:t>
      </w:r>
      <w:r w:rsidR="00B44685" w:rsidRPr="00154916">
        <w:rPr>
          <w:rFonts w:ascii="Times New Roman" w:hAnsi="Times New Roman" w:cs="Times New Roman"/>
        </w:rPr>
        <w:t>i</w:t>
      </w:r>
      <w:r w:rsidR="006D2236" w:rsidRPr="00154916">
        <w:rPr>
          <w:rFonts w:ascii="Times New Roman" w:hAnsi="Times New Roman" w:cs="Times New Roman"/>
        </w:rPr>
        <w:t>cation</w:t>
      </w:r>
      <w:r w:rsidR="005E79BD" w:rsidRPr="00154916">
        <w:rPr>
          <w:rFonts w:ascii="Times New Roman" w:hAnsi="Times New Roman" w:cs="Times New Roman"/>
        </w:rPr>
        <w:t xml:space="preserve">, regardless of source, </w:t>
      </w:r>
      <w:r w:rsidR="006D2236" w:rsidRPr="00154916">
        <w:rPr>
          <w:rFonts w:ascii="Times New Roman" w:hAnsi="Times New Roman" w:cs="Times New Roman"/>
        </w:rPr>
        <w:t>were</w:t>
      </w:r>
      <w:r w:rsidR="005E79BD" w:rsidRPr="00154916">
        <w:rPr>
          <w:rFonts w:ascii="Times New Roman" w:hAnsi="Times New Roman" w:cs="Times New Roman"/>
        </w:rPr>
        <w:t xml:space="preserve"> included in one of several ‘Unknown’ categories based on the level of information known. Entangled live cetaceans or strandings attributed directly to human activity such as ship strikes were excluded.</w:t>
      </w:r>
    </w:p>
    <w:p w14:paraId="1B346241" w14:textId="3FEAC574" w:rsidR="00F86422" w:rsidRDefault="00F86422" w:rsidP="00D705BC">
      <w:pPr>
        <w:pStyle w:val="NoSpacing"/>
        <w:spacing w:line="480" w:lineRule="auto"/>
        <w:ind w:firstLine="720"/>
        <w:rPr>
          <w:rFonts w:ascii="Times New Roman" w:hAnsi="Times New Roman" w:cs="Times New Roman"/>
        </w:rPr>
      </w:pPr>
      <w:r w:rsidRPr="00154916">
        <w:rPr>
          <w:rFonts w:ascii="Times New Roman" w:hAnsi="Times New Roman" w:cs="Times New Roman"/>
        </w:rPr>
        <w:t xml:space="preserve">Records were aggregated by year, </w:t>
      </w:r>
      <w:r w:rsidR="006D2236" w:rsidRPr="00154916">
        <w:rPr>
          <w:rFonts w:ascii="Times New Roman" w:hAnsi="Times New Roman" w:cs="Times New Roman"/>
        </w:rPr>
        <w:t xml:space="preserve">season, </w:t>
      </w:r>
      <w:r w:rsidR="00610928" w:rsidRPr="00154916">
        <w:rPr>
          <w:rFonts w:ascii="Times New Roman" w:hAnsi="Times New Roman" w:cs="Times New Roman"/>
        </w:rPr>
        <w:t xml:space="preserve">sex, </w:t>
      </w:r>
      <w:r w:rsidRPr="00154916">
        <w:rPr>
          <w:rFonts w:ascii="Times New Roman" w:hAnsi="Times New Roman" w:cs="Times New Roman"/>
        </w:rPr>
        <w:t>and stranding location</w:t>
      </w:r>
      <w:r w:rsidR="006D2236" w:rsidRPr="00154916">
        <w:rPr>
          <w:rFonts w:ascii="Times New Roman" w:hAnsi="Times New Roman" w:cs="Times New Roman"/>
        </w:rPr>
        <w:t xml:space="preserve">. Seasons were defined as Spring: March-May; Summer: June-August; Fall: September-November; Winter: </w:t>
      </w:r>
      <w:r w:rsidR="00407485" w:rsidRPr="00154916">
        <w:rPr>
          <w:rFonts w:ascii="Times New Roman" w:hAnsi="Times New Roman" w:cs="Times New Roman"/>
        </w:rPr>
        <w:t>December-</w:t>
      </w:r>
      <w:r w:rsidR="006D2236" w:rsidRPr="00154916">
        <w:rPr>
          <w:rFonts w:ascii="Times New Roman" w:hAnsi="Times New Roman" w:cs="Times New Roman"/>
        </w:rPr>
        <w:t>February.</w:t>
      </w:r>
      <w:r w:rsidR="00407485" w:rsidRPr="00154916">
        <w:rPr>
          <w:rFonts w:ascii="Times New Roman" w:hAnsi="Times New Roman" w:cs="Times New Roman"/>
        </w:rPr>
        <w:t xml:space="preserve"> </w:t>
      </w:r>
      <w:r w:rsidR="00672DBD" w:rsidRPr="00FD486A">
        <w:rPr>
          <w:rFonts w:ascii="Times New Roman" w:hAnsi="Times New Roman" w:cs="Times New Roman"/>
        </w:rPr>
        <w:t>Similar to Warlick et al. (2018), t</w:t>
      </w:r>
      <w:r w:rsidR="00407485" w:rsidRPr="00FD486A">
        <w:rPr>
          <w:rFonts w:ascii="Times New Roman" w:hAnsi="Times New Roman" w:cs="Times New Roman"/>
        </w:rPr>
        <w:t xml:space="preserve">hree </w:t>
      </w:r>
      <w:r w:rsidR="00610928" w:rsidRPr="00FD486A">
        <w:rPr>
          <w:rFonts w:ascii="Times New Roman" w:hAnsi="Times New Roman" w:cs="Times New Roman"/>
        </w:rPr>
        <w:t>stranding location</w:t>
      </w:r>
      <w:r w:rsidR="00407485" w:rsidRPr="00FD486A">
        <w:rPr>
          <w:rFonts w:ascii="Times New Roman" w:hAnsi="Times New Roman" w:cs="Times New Roman"/>
        </w:rPr>
        <w:t xml:space="preserve"> regions were analyzed because stranding response, logistics, and species’ presence</w:t>
      </w:r>
      <w:r w:rsidR="00407485" w:rsidRPr="00154916">
        <w:rPr>
          <w:rFonts w:ascii="Times New Roman" w:hAnsi="Times New Roman" w:cs="Times New Roman"/>
        </w:rPr>
        <w:t xml:space="preserve"> differ among these area</w:t>
      </w:r>
      <w:r w:rsidR="00672DBD" w:rsidRPr="00154916">
        <w:rPr>
          <w:rFonts w:ascii="Times New Roman" w:hAnsi="Times New Roman" w:cs="Times New Roman"/>
        </w:rPr>
        <w:t>s</w:t>
      </w:r>
      <w:r w:rsidR="00407485" w:rsidRPr="00154916">
        <w:rPr>
          <w:rFonts w:ascii="Times New Roman" w:hAnsi="Times New Roman" w:cs="Times New Roman"/>
        </w:rPr>
        <w:t xml:space="preserve"> – </w:t>
      </w:r>
      <w:commentRangeStart w:id="8"/>
      <w:r w:rsidR="00407485" w:rsidRPr="00154916">
        <w:rPr>
          <w:rFonts w:ascii="Times New Roman" w:hAnsi="Times New Roman" w:cs="Times New Roman"/>
        </w:rPr>
        <w:t>Oregon, outer Washington coast, and inland Washington waters (inland of the mouth of the Strait of Juan de Fuca)</w:t>
      </w:r>
      <w:commentRangeEnd w:id="8"/>
      <w:r w:rsidR="00C60471">
        <w:rPr>
          <w:rStyle w:val="CommentReference"/>
          <w:rFonts w:ascii="Times New Roman" w:eastAsia="Times New Roman" w:hAnsi="Times New Roman" w:cs="Times New Roman"/>
        </w:rPr>
        <w:commentReference w:id="8"/>
      </w:r>
      <w:r w:rsidR="00407485" w:rsidRPr="00154916">
        <w:rPr>
          <w:rFonts w:ascii="Times New Roman" w:hAnsi="Times New Roman" w:cs="Times New Roman"/>
        </w:rPr>
        <w:t>.</w:t>
      </w:r>
      <w:r w:rsidR="00D87745" w:rsidRPr="00154916">
        <w:rPr>
          <w:rFonts w:ascii="Times New Roman" w:hAnsi="Times New Roman" w:cs="Times New Roman"/>
          <w:i/>
        </w:rPr>
        <w:t xml:space="preserve"> </w:t>
      </w:r>
      <w:r w:rsidR="00D272D1" w:rsidRPr="00D272D1">
        <w:rPr>
          <w:rFonts w:ascii="Times New Roman" w:hAnsi="Times New Roman" w:cs="Times New Roman"/>
        </w:rPr>
        <w:t>Strandings for all species were qualitatively explored, though only four species were explored using statistical analyses. Based on the robustness of available data, cetacean strandings were aggregated at the annual-level. All analyses were conducted on log-transformed counts.</w:t>
      </w:r>
    </w:p>
    <w:p w14:paraId="29CD18D5" w14:textId="77777777" w:rsidR="00B5512C" w:rsidRPr="00B5512C" w:rsidRDefault="00B5512C" w:rsidP="00D705BC">
      <w:pPr>
        <w:pStyle w:val="NoSpacing"/>
        <w:spacing w:line="480" w:lineRule="auto"/>
        <w:ind w:firstLine="720"/>
        <w:rPr>
          <w:rFonts w:ascii="Times New Roman" w:hAnsi="Times New Roman" w:cs="Times New Roman"/>
        </w:rPr>
      </w:pPr>
    </w:p>
    <w:p w14:paraId="7E7628F0" w14:textId="0889A92E" w:rsidR="00857BC1" w:rsidRPr="006F0F9A" w:rsidRDefault="00B5512C" w:rsidP="00D705BC">
      <w:pPr>
        <w:pStyle w:val="NoSpacing"/>
        <w:spacing w:line="480" w:lineRule="auto"/>
        <w:rPr>
          <w:rFonts w:ascii="Times New Roman" w:hAnsi="Times New Roman" w:cs="Times New Roman"/>
        </w:rPr>
      </w:pPr>
      <w:r w:rsidRPr="0059318C">
        <w:rPr>
          <w:rFonts w:ascii="Times New Roman" w:hAnsi="Times New Roman" w:cs="Times New Roman"/>
          <w:b/>
        </w:rPr>
        <w:t>2.2</w:t>
      </w:r>
      <w:r>
        <w:rPr>
          <w:rFonts w:ascii="Times New Roman" w:hAnsi="Times New Roman" w:cs="Times New Roman"/>
        </w:rPr>
        <w:t xml:space="preserve"> | </w:t>
      </w:r>
      <w:r w:rsidRPr="0059318C">
        <w:rPr>
          <w:rFonts w:ascii="Times New Roman" w:hAnsi="Times New Roman" w:cs="Times New Roman"/>
          <w:b/>
        </w:rPr>
        <w:t>Environmental data</w:t>
      </w:r>
    </w:p>
    <w:p w14:paraId="6FDAEC10" w14:textId="2233474A"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2.2.1</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 xml:space="preserve">Local </w:t>
      </w:r>
      <w:r w:rsidR="00E05374">
        <w:rPr>
          <w:rFonts w:ascii="Times New Roman" w:hAnsi="Times New Roman" w:cs="Times New Roman"/>
          <w:b/>
          <w:color w:val="000000" w:themeColor="text1"/>
        </w:rPr>
        <w:t>oceanographic</w:t>
      </w:r>
      <w:r w:rsidRPr="0059318C">
        <w:rPr>
          <w:rFonts w:ascii="Times New Roman" w:hAnsi="Times New Roman" w:cs="Times New Roman"/>
          <w:b/>
          <w:color w:val="000000" w:themeColor="text1"/>
        </w:rPr>
        <w:t xml:space="preserve"> conditions</w:t>
      </w:r>
    </w:p>
    <w:p w14:paraId="429E049B" w14:textId="24D89FFD" w:rsidR="006F0F9A" w:rsidRDefault="006F0F9A" w:rsidP="00B5512C">
      <w:pPr>
        <w:pStyle w:val="NoSpacing"/>
        <w:spacing w:line="48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Variables representing local oceanographic conditions were obtained from satellite data and reanalysis products using ERDDAP (Simons</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 and Copernicus Marine Environment Monitoring Service</w:t>
      </w:r>
      <w:r w:rsidR="00C60471">
        <w:rPr>
          <w:rFonts w:ascii="Times New Roman" w:hAnsi="Times New Roman" w:cs="Times New Roman"/>
          <w:color w:val="000000" w:themeColor="text1"/>
        </w:rPr>
        <w:t>,</w:t>
      </w:r>
      <w:r>
        <w:rPr>
          <w:rFonts w:ascii="Times New Roman" w:hAnsi="Times New Roman" w:cs="Times New Roman"/>
          <w:color w:val="000000" w:themeColor="text1"/>
        </w:rPr>
        <w:t xml:space="preserve"> spanning an area off the coasts of Oregon and Washington (42.0</w:t>
      </w:r>
      <w:r>
        <w:rPr>
          <w:rFonts w:ascii="Times New Roman" w:hAnsi="Times New Roman" w:cs="Times New Roman"/>
        </w:rPr>
        <w:sym w:font="Symbol" w:char="F0B0"/>
      </w:r>
      <w:r>
        <w:rPr>
          <w:rFonts w:ascii="Times New Roman" w:hAnsi="Times New Roman" w:cs="Times New Roman"/>
          <w:color w:val="000000" w:themeColor="text1"/>
        </w:rPr>
        <w:t>N/123.0</w:t>
      </w:r>
      <w:r>
        <w:rPr>
          <w:rFonts w:ascii="Times New Roman" w:hAnsi="Times New Roman" w:cs="Times New Roman"/>
        </w:rPr>
        <w:sym w:font="Symbol" w:char="F0B0"/>
      </w:r>
      <w:r>
        <w:rPr>
          <w:rFonts w:ascii="Times New Roman" w:hAnsi="Times New Roman" w:cs="Times New Roman"/>
          <w:color w:val="000000" w:themeColor="text1"/>
        </w:rPr>
        <w:t>W to 48.3</w:t>
      </w:r>
      <w:r>
        <w:rPr>
          <w:rFonts w:ascii="Times New Roman" w:hAnsi="Times New Roman" w:cs="Times New Roman"/>
        </w:rPr>
        <w:sym w:font="Symbol" w:char="F0B0"/>
      </w:r>
      <w:r>
        <w:rPr>
          <w:rFonts w:ascii="Times New Roman" w:hAnsi="Times New Roman" w:cs="Times New Roman"/>
          <w:color w:val="000000" w:themeColor="text1"/>
        </w:rPr>
        <w:t>N/127.3</w:t>
      </w:r>
      <w:r>
        <w:rPr>
          <w:rFonts w:ascii="Times New Roman" w:hAnsi="Times New Roman" w:cs="Times New Roman"/>
        </w:rPr>
        <w:sym w:font="Symbol" w:char="F0B0"/>
      </w:r>
      <w:r>
        <w:rPr>
          <w:rFonts w:ascii="Times New Roman" w:hAnsi="Times New Roman" w:cs="Times New Roman"/>
          <w:color w:val="000000" w:themeColor="text1"/>
        </w:rPr>
        <w:t xml:space="preserve">W). Monthly composite sea surface temperature (SST, </w:t>
      </w:r>
      <w:r>
        <w:rPr>
          <w:rFonts w:ascii="Times New Roman" w:hAnsi="Times New Roman" w:cs="Times New Roman"/>
          <w:color w:val="000000" w:themeColor="text1"/>
        </w:rPr>
        <w:sym w:font="Symbol" w:char="F0B0"/>
      </w:r>
      <w:r>
        <w:rPr>
          <w:rFonts w:ascii="Times New Roman" w:hAnsi="Times New Roman" w:cs="Times New Roman"/>
          <w:color w:val="000000" w:themeColor="text1"/>
        </w:rPr>
        <w:t>C) and chlorophyll concentration were obtained from Aqua MODIS satellite sensor data (NOAA SWFSC</w:t>
      </w:r>
      <w:r w:rsidR="00051E43">
        <w:rPr>
          <w:rFonts w:ascii="Times New Roman" w:hAnsi="Times New Roman" w:cs="Times New Roman"/>
          <w:color w:val="000000" w:themeColor="text1"/>
        </w:rPr>
        <w:t>,</w:t>
      </w:r>
      <w:r>
        <w:rPr>
          <w:rFonts w:ascii="Times New Roman" w:hAnsi="Times New Roman" w:cs="Times New Roman"/>
          <w:color w:val="000000" w:themeColor="text1"/>
        </w:rPr>
        <w:t xml:space="preserve"> 2019) and averaged across space for a single monthly value from 200</w:t>
      </w:r>
      <w:r w:rsidR="00BD0BC1">
        <w:rPr>
          <w:rFonts w:ascii="Times New Roman" w:hAnsi="Times New Roman" w:cs="Times New Roman"/>
          <w:color w:val="000000" w:themeColor="text1"/>
        </w:rPr>
        <w:t>0-</w:t>
      </w:r>
      <w:r>
        <w:rPr>
          <w:rFonts w:ascii="Times New Roman" w:hAnsi="Times New Roman" w:cs="Times New Roman"/>
          <w:color w:val="000000" w:themeColor="text1"/>
        </w:rPr>
        <w:t>2018. Monthly data on mixed layer depth, sea surface height</w:t>
      </w:r>
      <w:ins w:id="9" w:author="Stephanie Norman" w:date="2019-09-07T13:56:00Z">
        <w:r w:rsidR="000837A4">
          <w:rPr>
            <w:rFonts w:ascii="Times New Roman" w:hAnsi="Times New Roman" w:cs="Times New Roman"/>
            <w:color w:val="000000" w:themeColor="text1"/>
          </w:rPr>
          <w:t xml:space="preserve"> </w:t>
        </w:r>
        <w:commentRangeStart w:id="10"/>
        <w:r w:rsidR="000837A4">
          <w:rPr>
            <w:rFonts w:ascii="Times New Roman" w:hAnsi="Times New Roman" w:cs="Times New Roman"/>
            <w:color w:val="000000" w:themeColor="text1"/>
          </w:rPr>
          <w:t>(an atmospheric index of climate</w:t>
        </w:r>
      </w:ins>
      <w:ins w:id="11" w:author="Stephanie Norman" w:date="2019-09-07T13:57:00Z">
        <w:r w:rsidR="000837A4">
          <w:rPr>
            <w:rFonts w:ascii="Times New Roman" w:hAnsi="Times New Roman" w:cs="Times New Roman"/>
            <w:color w:val="000000" w:themeColor="text1"/>
          </w:rPr>
          <w:t xml:space="preserve"> that represents the average of variations in the highs and low</w:t>
        </w:r>
      </w:ins>
      <w:ins w:id="12" w:author="Stephanie Norman" w:date="2019-09-07T13:58:00Z">
        <w:r w:rsidR="000837A4">
          <w:rPr>
            <w:rFonts w:ascii="Times New Roman" w:hAnsi="Times New Roman" w:cs="Times New Roman"/>
            <w:color w:val="000000" w:themeColor="text1"/>
          </w:rPr>
          <w:t xml:space="preserve">s of the ocean’s surface; </w:t>
        </w:r>
      </w:ins>
      <w:proofErr w:type="spellStart"/>
      <w:ins w:id="13" w:author="Stephanie Norman" w:date="2019-09-07T14:16:00Z">
        <w:r w:rsidR="006703AF">
          <w:rPr>
            <w:rFonts w:ascii="Times New Roman" w:hAnsi="Times New Roman" w:cs="Times New Roman"/>
            <w:color w:val="000000" w:themeColor="text1"/>
          </w:rPr>
          <w:t>Oviatt</w:t>
        </w:r>
        <w:proofErr w:type="spellEnd"/>
        <w:r w:rsidR="006703AF">
          <w:rPr>
            <w:rFonts w:ascii="Times New Roman" w:hAnsi="Times New Roman" w:cs="Times New Roman"/>
            <w:color w:val="000000" w:themeColor="text1"/>
          </w:rPr>
          <w:t>, Smith, McManus, &amp; Hyde, 2015</w:t>
        </w:r>
      </w:ins>
      <w:ins w:id="14" w:author="Stephanie Norman" w:date="2019-09-07T13:56:00Z">
        <w:r w:rsidR="000837A4">
          <w:rPr>
            <w:rFonts w:ascii="Times New Roman" w:hAnsi="Times New Roman" w:cs="Times New Roman"/>
            <w:color w:val="000000" w:themeColor="text1"/>
          </w:rPr>
          <w:t>)</w:t>
        </w:r>
      </w:ins>
      <w:commentRangeEnd w:id="10"/>
      <w:r w:rsidR="009625D2">
        <w:rPr>
          <w:rStyle w:val="CommentReference"/>
          <w:rFonts w:ascii="Times New Roman" w:eastAsia="Times New Roman" w:hAnsi="Times New Roman" w:cs="Times New Roman"/>
        </w:rPr>
        <w:commentReference w:id="10"/>
      </w:r>
      <w:r>
        <w:rPr>
          <w:rFonts w:ascii="Times New Roman" w:hAnsi="Times New Roman" w:cs="Times New Roman"/>
          <w:color w:val="000000" w:themeColor="text1"/>
        </w:rPr>
        <w:t xml:space="preserve">, and meridional </w:t>
      </w:r>
      <w:r w:rsidR="00F8402B">
        <w:rPr>
          <w:rFonts w:ascii="Times New Roman" w:hAnsi="Times New Roman" w:cs="Times New Roman"/>
          <w:color w:val="000000" w:themeColor="text1"/>
        </w:rPr>
        <w:t xml:space="preserve">(north-south longitudinally-directed) </w:t>
      </w:r>
      <w:r>
        <w:rPr>
          <w:rFonts w:ascii="Times New Roman" w:hAnsi="Times New Roman" w:cs="Times New Roman"/>
          <w:color w:val="000000" w:themeColor="text1"/>
        </w:rPr>
        <w:t>and zonal</w:t>
      </w:r>
      <w:r w:rsidR="00F8402B">
        <w:rPr>
          <w:rFonts w:ascii="Times New Roman" w:hAnsi="Times New Roman" w:cs="Times New Roman"/>
          <w:color w:val="000000" w:themeColor="text1"/>
        </w:rPr>
        <w:t xml:space="preserve"> (east-west latitudinally-directed)</w:t>
      </w:r>
      <w:r>
        <w:rPr>
          <w:rFonts w:ascii="Times New Roman" w:hAnsi="Times New Roman" w:cs="Times New Roman"/>
          <w:color w:val="000000" w:themeColor="text1"/>
        </w:rPr>
        <w:t xml:space="preserve"> winds were derived from the </w:t>
      </w:r>
      <w:r w:rsidRPr="006F0F9A">
        <w:rPr>
          <w:rFonts w:ascii="Times New Roman" w:hAnsi="Times New Roman" w:cs="Times New Roman"/>
          <w:color w:val="000000" w:themeColor="text1"/>
        </w:rPr>
        <w:t>ARMOR3D L4</w:t>
      </w:r>
      <w:r>
        <w:rPr>
          <w:rFonts w:ascii="Times New Roman" w:hAnsi="Times New Roman" w:cs="Times New Roman"/>
          <w:color w:val="000000" w:themeColor="text1"/>
        </w:rPr>
        <w:t xml:space="preserve"> </w:t>
      </w:r>
      <w:r w:rsidR="00D35A4E">
        <w:rPr>
          <w:rFonts w:ascii="Times New Roman" w:hAnsi="Times New Roman" w:cs="Times New Roman"/>
          <w:color w:val="000000" w:themeColor="text1"/>
        </w:rPr>
        <w:t xml:space="preserve">reanalysis </w:t>
      </w:r>
      <w:r>
        <w:rPr>
          <w:rFonts w:ascii="Times New Roman" w:hAnsi="Times New Roman" w:cs="Times New Roman"/>
          <w:color w:val="000000" w:themeColor="text1"/>
        </w:rPr>
        <w:t>data</w:t>
      </w:r>
      <w:r w:rsidR="00D35A4E">
        <w:rPr>
          <w:rFonts w:ascii="Times New Roman" w:hAnsi="Times New Roman" w:cs="Times New Roman"/>
          <w:color w:val="000000" w:themeColor="text1"/>
        </w:rPr>
        <w:t xml:space="preserve"> product (Mertz et al. 2019)</w:t>
      </w:r>
      <w:r>
        <w:rPr>
          <w:rFonts w:ascii="Times New Roman" w:hAnsi="Times New Roman" w:cs="Times New Roman"/>
          <w:color w:val="000000" w:themeColor="text1"/>
        </w:rPr>
        <w:t xml:space="preserve">. Values were averaged across space for one monthly value from 2000-2018. Changes in sea surface temperature can be indicative of </w:t>
      </w:r>
      <w:r w:rsidRPr="00FD486A">
        <w:rPr>
          <w:rFonts w:ascii="Times New Roman" w:hAnsi="Times New Roman" w:cs="Times New Roman"/>
          <w:color w:val="000000" w:themeColor="text1"/>
        </w:rPr>
        <w:t>El Niño conditions</w:t>
      </w:r>
      <w:r>
        <w:rPr>
          <w:rFonts w:ascii="Times New Roman" w:hAnsi="Times New Roman" w:cs="Times New Roman"/>
          <w:color w:val="000000" w:themeColor="text1"/>
        </w:rPr>
        <w:t xml:space="preserve"> that can also be associated with changing prey availability. Chlorophyll, mixed layer depth, and indices of wind velocity can be measures of the degree and strength of upwelling and primary production, which both affect the timing, amount, and type of available forage fish. Sea surface height can be a measure of eddy strength, general ocean circulation, storm activity, and changes in atmospheric pressure. </w:t>
      </w:r>
    </w:p>
    <w:p w14:paraId="2DDAED59" w14:textId="77777777" w:rsidR="00B5512C" w:rsidRPr="00154916" w:rsidRDefault="00B5512C" w:rsidP="00B5512C">
      <w:pPr>
        <w:pStyle w:val="NoSpacing"/>
        <w:spacing w:line="480" w:lineRule="auto"/>
        <w:rPr>
          <w:rFonts w:ascii="Times New Roman" w:hAnsi="Times New Roman" w:cs="Times New Roman"/>
          <w:color w:val="000000" w:themeColor="text1"/>
        </w:rPr>
      </w:pPr>
    </w:p>
    <w:p w14:paraId="58A0A995" w14:textId="77777777" w:rsidR="00B5512C" w:rsidRPr="0059318C" w:rsidRDefault="00B5512C" w:rsidP="00B5512C">
      <w:pPr>
        <w:pStyle w:val="NoSpacing"/>
        <w:spacing w:line="480" w:lineRule="auto"/>
        <w:rPr>
          <w:rFonts w:ascii="Times New Roman" w:hAnsi="Times New Roman" w:cs="Times New Roman"/>
          <w:color w:val="000000" w:themeColor="text1"/>
        </w:rPr>
      </w:pPr>
      <w:r w:rsidRPr="0059318C">
        <w:rPr>
          <w:rFonts w:ascii="Times New Roman" w:hAnsi="Times New Roman" w:cs="Times New Roman"/>
          <w:b/>
          <w:color w:val="000000" w:themeColor="text1"/>
        </w:rPr>
        <w:t>2.2.2</w:t>
      </w:r>
      <w:r>
        <w:rPr>
          <w:rFonts w:ascii="Times New Roman" w:hAnsi="Times New Roman" w:cs="Times New Roman"/>
          <w:color w:val="000000" w:themeColor="text1"/>
        </w:rPr>
        <w:t xml:space="preserve"> | </w:t>
      </w:r>
      <w:r w:rsidRPr="0059318C">
        <w:rPr>
          <w:rFonts w:ascii="Times New Roman" w:hAnsi="Times New Roman" w:cs="Times New Roman"/>
          <w:b/>
          <w:color w:val="000000" w:themeColor="text1"/>
        </w:rPr>
        <w:t>Large-scale oceanographic oscillations</w:t>
      </w:r>
    </w:p>
    <w:p w14:paraId="0281CDB1" w14:textId="40748AF4" w:rsidR="00956AF8" w:rsidRPr="00154916" w:rsidRDefault="00E05374" w:rsidP="00B5512C">
      <w:pPr>
        <w:pStyle w:val="NoSpacing"/>
        <w:spacing w:line="480" w:lineRule="auto"/>
        <w:rPr>
          <w:rFonts w:ascii="Times New Roman" w:hAnsi="Times New Roman" w:cs="Times New Roman"/>
          <w:color w:val="000000" w:themeColor="text1"/>
        </w:rPr>
      </w:pPr>
      <w:r>
        <w:rPr>
          <w:rFonts w:ascii="Times New Roman" w:hAnsi="Times New Roman" w:cs="Times New Roman"/>
          <w:color w:val="000000" w:themeColor="text1"/>
        </w:rPr>
        <w:t>Variables used to assess</w:t>
      </w:r>
      <w:r w:rsidR="00E02B50" w:rsidRPr="00154916">
        <w:rPr>
          <w:rFonts w:ascii="Times New Roman" w:hAnsi="Times New Roman" w:cs="Times New Roman"/>
          <w:color w:val="000000" w:themeColor="text1"/>
        </w:rPr>
        <w:t xml:space="preserve"> the effect of large-scale, climatic factors on strandings included </w:t>
      </w:r>
      <w:r>
        <w:rPr>
          <w:rFonts w:ascii="Times New Roman" w:hAnsi="Times New Roman" w:cs="Times New Roman"/>
          <w:color w:val="000000" w:themeColor="text1"/>
        </w:rPr>
        <w:t xml:space="preserve">the </w:t>
      </w:r>
      <w:r w:rsidR="00E02B50" w:rsidRPr="00154916">
        <w:rPr>
          <w:rFonts w:ascii="Times New Roman" w:hAnsi="Times New Roman" w:cs="Times New Roman"/>
          <w:color w:val="000000" w:themeColor="text1"/>
        </w:rPr>
        <w:t xml:space="preserve">Multivariate </w:t>
      </w:r>
      <w:r w:rsidR="00055ACD" w:rsidRPr="00FD486A">
        <w:rPr>
          <w:rFonts w:ascii="Times New Roman" w:hAnsi="Times New Roman" w:cs="Times New Roman"/>
          <w:color w:val="000000" w:themeColor="text1"/>
        </w:rPr>
        <w:t xml:space="preserve">El Niño </w:t>
      </w:r>
      <w:r w:rsidR="00E02B50" w:rsidRPr="00154916">
        <w:rPr>
          <w:rFonts w:ascii="Times New Roman" w:hAnsi="Times New Roman" w:cs="Times New Roman"/>
          <w:color w:val="000000" w:themeColor="text1"/>
        </w:rPr>
        <w:t>S</w:t>
      </w:r>
      <w:r w:rsidR="00055ACD">
        <w:rPr>
          <w:rFonts w:ascii="Times New Roman" w:hAnsi="Times New Roman" w:cs="Times New Roman"/>
          <w:color w:val="000000" w:themeColor="text1"/>
        </w:rPr>
        <w:t xml:space="preserve">outhern </w:t>
      </w:r>
      <w:r w:rsidR="00E02B50" w:rsidRPr="00154916">
        <w:rPr>
          <w:rFonts w:ascii="Times New Roman" w:hAnsi="Times New Roman" w:cs="Times New Roman"/>
          <w:color w:val="000000" w:themeColor="text1"/>
        </w:rPr>
        <w:t>O</w:t>
      </w:r>
      <w:r w:rsidR="00055ACD">
        <w:rPr>
          <w:rFonts w:ascii="Times New Roman" w:hAnsi="Times New Roman" w:cs="Times New Roman"/>
          <w:color w:val="000000" w:themeColor="text1"/>
        </w:rPr>
        <w:t>scillation index</w:t>
      </w:r>
      <w:r w:rsidR="00E02B50" w:rsidRPr="00154916">
        <w:rPr>
          <w:rFonts w:ascii="Times New Roman" w:hAnsi="Times New Roman" w:cs="Times New Roman"/>
          <w:color w:val="000000" w:themeColor="text1"/>
        </w:rPr>
        <w:t xml:space="preserve"> (MEI</w:t>
      </w:r>
      <w:r w:rsidR="00055ACD">
        <w:rPr>
          <w:rFonts w:ascii="Times New Roman" w:hAnsi="Times New Roman" w:cs="Times New Roman"/>
          <w:color w:val="000000" w:themeColor="text1"/>
        </w:rPr>
        <w:t>)</w:t>
      </w:r>
      <w:r w:rsidR="00E02B50" w:rsidRPr="00154916">
        <w:rPr>
          <w:rFonts w:ascii="Times New Roman" w:hAnsi="Times New Roman" w:cs="Times New Roman"/>
          <w:color w:val="000000" w:themeColor="text1"/>
        </w:rPr>
        <w:t xml:space="preserve">, </w:t>
      </w:r>
      <w:r w:rsidR="00423042">
        <w:rPr>
          <w:rFonts w:ascii="Times New Roman" w:hAnsi="Times New Roman" w:cs="Times New Roman"/>
          <w:color w:val="000000" w:themeColor="text1"/>
        </w:rPr>
        <w:t>the</w:t>
      </w:r>
      <w:r w:rsidR="00423042" w:rsidRPr="00154916">
        <w:rPr>
          <w:rFonts w:ascii="Times New Roman" w:hAnsi="Times New Roman" w:cs="Times New Roman"/>
          <w:color w:val="000000" w:themeColor="text1"/>
        </w:rPr>
        <w:t xml:space="preserve"> PDO</w:t>
      </w:r>
      <w:r w:rsidR="00423042">
        <w:rPr>
          <w:rFonts w:ascii="Times New Roman" w:hAnsi="Times New Roman" w:cs="Times New Roman"/>
          <w:color w:val="000000" w:themeColor="text1"/>
        </w:rPr>
        <w:t xml:space="preserve">, and the </w:t>
      </w:r>
      <w:r w:rsidR="00096D9E" w:rsidRPr="00154916">
        <w:rPr>
          <w:rFonts w:ascii="Times New Roman" w:hAnsi="Times New Roman" w:cs="Times New Roman"/>
          <w:color w:val="000000" w:themeColor="text1"/>
        </w:rPr>
        <w:t>Nort</w:t>
      </w:r>
      <w:r>
        <w:rPr>
          <w:rFonts w:ascii="Times New Roman" w:hAnsi="Times New Roman" w:cs="Times New Roman"/>
          <w:color w:val="000000" w:themeColor="text1"/>
        </w:rPr>
        <w:t xml:space="preserve">h Pacific Gyre </w:t>
      </w:r>
      <w:r w:rsidR="00096D9E" w:rsidRPr="00154916">
        <w:rPr>
          <w:rFonts w:ascii="Times New Roman" w:hAnsi="Times New Roman" w:cs="Times New Roman"/>
          <w:color w:val="000000" w:themeColor="text1"/>
        </w:rPr>
        <w:t xml:space="preserve">Oscillation </w:t>
      </w:r>
      <w:r>
        <w:rPr>
          <w:rFonts w:ascii="Times New Roman" w:hAnsi="Times New Roman" w:cs="Times New Roman"/>
          <w:color w:val="000000" w:themeColor="text1"/>
        </w:rPr>
        <w:t>(NPGO)</w:t>
      </w:r>
      <w:r w:rsidR="00096D9E" w:rsidRPr="00154916">
        <w:rPr>
          <w:rFonts w:ascii="Times New Roman" w:hAnsi="Times New Roman" w:cs="Times New Roman"/>
          <w:color w:val="000000" w:themeColor="text1"/>
        </w:rPr>
        <w:t xml:space="preserve">, </w:t>
      </w:r>
      <w:r w:rsidR="006F0F9A">
        <w:rPr>
          <w:rFonts w:ascii="Times New Roman" w:hAnsi="Times New Roman" w:cs="Times New Roman"/>
          <w:color w:val="000000" w:themeColor="text1"/>
        </w:rPr>
        <w:t xml:space="preserve">all of which were </w:t>
      </w:r>
      <w:r w:rsidR="006F0F9A" w:rsidRPr="006F0F9A">
        <w:rPr>
          <w:rFonts w:ascii="Times New Roman" w:hAnsi="Times New Roman" w:cs="Times New Roman"/>
          <w:color w:val="000000" w:themeColor="text1"/>
        </w:rPr>
        <w:t xml:space="preserve">obtained from </w:t>
      </w:r>
      <w:r w:rsidR="006F0F9A" w:rsidRPr="006F0F9A">
        <w:rPr>
          <w:rFonts w:ascii="Times New Roman" w:hAnsi="Times New Roman" w:cs="Times New Roman"/>
        </w:rPr>
        <w:t>the California Current Integrated Ecosystem Assessment</w:t>
      </w:r>
      <w:r w:rsidR="00B471DA">
        <w:rPr>
          <w:rFonts w:ascii="Times New Roman" w:hAnsi="Times New Roman" w:cs="Times New Roman"/>
        </w:rPr>
        <w:t xml:space="preserve"> (IEA)</w:t>
      </w:r>
      <w:r w:rsidR="006F0F9A" w:rsidRPr="006F0F9A">
        <w:rPr>
          <w:rFonts w:ascii="Times New Roman" w:hAnsi="Times New Roman" w:cs="Times New Roman"/>
        </w:rPr>
        <w:t xml:space="preserve"> project data portal </w:t>
      </w:r>
      <w:r w:rsidR="00BC435F" w:rsidRPr="00154916">
        <w:rPr>
          <w:rFonts w:ascii="Times New Roman" w:hAnsi="Times New Roman" w:cs="Times New Roman"/>
          <w:color w:val="000000" w:themeColor="text1"/>
        </w:rPr>
        <w:t>at the monthly level</w:t>
      </w:r>
      <w:r w:rsidR="00C60471">
        <w:rPr>
          <w:rFonts w:ascii="Times New Roman" w:hAnsi="Times New Roman" w:cs="Times New Roman"/>
          <w:color w:val="000000" w:themeColor="text1"/>
        </w:rPr>
        <w:t xml:space="preserve"> (</w:t>
      </w:r>
      <w:r w:rsidR="00B471DA">
        <w:rPr>
          <w:rFonts w:ascii="Times New Roman" w:hAnsi="Times New Roman" w:cs="Times New Roman"/>
          <w:color w:val="000000" w:themeColor="text1"/>
        </w:rPr>
        <w:t>NOAA</w:t>
      </w:r>
      <w:r w:rsidR="00C60471">
        <w:rPr>
          <w:rFonts w:ascii="Times New Roman" w:hAnsi="Times New Roman" w:cs="Times New Roman"/>
          <w:color w:val="000000" w:themeColor="text1"/>
        </w:rPr>
        <w:t xml:space="preserve"> 2019)</w:t>
      </w:r>
      <w:r w:rsidR="00E02B50" w:rsidRPr="00154916">
        <w:rPr>
          <w:rFonts w:ascii="Times New Roman" w:hAnsi="Times New Roman" w:cs="Times New Roman"/>
          <w:color w:val="000000" w:themeColor="text1"/>
        </w:rPr>
        <w:t>.</w:t>
      </w:r>
      <w:r w:rsidR="00096D9E" w:rsidRPr="00154916">
        <w:rPr>
          <w:rFonts w:ascii="Times New Roman" w:hAnsi="Times New Roman" w:cs="Times New Roman"/>
          <w:color w:val="000000" w:themeColor="text1"/>
        </w:rPr>
        <w:t xml:space="preserve"> </w:t>
      </w:r>
      <w:r w:rsidR="00AC3823" w:rsidRPr="00154916">
        <w:rPr>
          <w:rFonts w:ascii="Times New Roman" w:hAnsi="Times New Roman" w:cs="Times New Roman"/>
          <w:color w:val="000000" w:themeColor="text1"/>
        </w:rPr>
        <w:t>The MEI</w:t>
      </w:r>
      <w:r w:rsidR="00464173" w:rsidRPr="00154916">
        <w:rPr>
          <w:rFonts w:ascii="Times New Roman" w:hAnsi="Times New Roman" w:cs="Times New Roman"/>
          <w:color w:val="000000" w:themeColor="text1"/>
        </w:rPr>
        <w:t xml:space="preserve"> </w:t>
      </w:r>
      <w:r w:rsidR="00464173" w:rsidRPr="00154916">
        <w:rPr>
          <w:rFonts w:ascii="Times New Roman" w:hAnsi="Times New Roman" w:cs="Times New Roman"/>
          <w:color w:val="000000" w:themeColor="text1"/>
        </w:rPr>
        <w:lastRenderedPageBreak/>
        <w:t>describe</w:t>
      </w:r>
      <w:r w:rsidR="007300A0" w:rsidRPr="00154916">
        <w:rPr>
          <w:rFonts w:ascii="Times New Roman" w:hAnsi="Times New Roman" w:cs="Times New Roman"/>
          <w:color w:val="000000" w:themeColor="text1"/>
        </w:rPr>
        <w:t>s</w:t>
      </w:r>
      <w:r w:rsidR="00464173" w:rsidRPr="00154916">
        <w:rPr>
          <w:rFonts w:ascii="Times New Roman" w:hAnsi="Times New Roman" w:cs="Times New Roman"/>
          <w:color w:val="000000" w:themeColor="text1"/>
        </w:rPr>
        <w:t xml:space="preserve"> </w:t>
      </w:r>
      <w:r w:rsidR="00055ACD" w:rsidRPr="00FD486A">
        <w:rPr>
          <w:rFonts w:ascii="Times New Roman" w:hAnsi="Times New Roman" w:cs="Times New Roman"/>
          <w:color w:val="000000" w:themeColor="text1"/>
        </w:rPr>
        <w:t>El Niño</w:t>
      </w:r>
      <w:r w:rsidR="00464173" w:rsidRPr="00154916">
        <w:rPr>
          <w:rFonts w:ascii="Times New Roman" w:hAnsi="Times New Roman" w:cs="Times New Roman"/>
          <w:color w:val="000000" w:themeColor="text1"/>
        </w:rPr>
        <w:t xml:space="preserve"> </w:t>
      </w:r>
      <w:r>
        <w:rPr>
          <w:rFonts w:ascii="Times New Roman" w:hAnsi="Times New Roman" w:cs="Times New Roman"/>
          <w:color w:val="000000" w:themeColor="text1"/>
        </w:rPr>
        <w:t>conditions</w:t>
      </w:r>
      <w:r w:rsidR="007300A0" w:rsidRPr="00154916">
        <w:rPr>
          <w:rFonts w:ascii="Times New Roman" w:hAnsi="Times New Roman" w:cs="Times New Roman"/>
          <w:color w:val="000000" w:themeColor="text1"/>
        </w:rPr>
        <w:t xml:space="preserve"> since it </w:t>
      </w:r>
      <w:r>
        <w:rPr>
          <w:rFonts w:ascii="Times New Roman" w:hAnsi="Times New Roman" w:cs="Times New Roman"/>
          <w:color w:val="000000" w:themeColor="text1"/>
        </w:rPr>
        <w:t>combines</w:t>
      </w:r>
      <w:r w:rsidR="007300A0" w:rsidRPr="00154916">
        <w:rPr>
          <w:rFonts w:ascii="Times New Roman" w:hAnsi="Times New Roman" w:cs="Times New Roman"/>
          <w:color w:val="000000" w:themeColor="text1"/>
        </w:rPr>
        <w:t xml:space="preserve"> six meteorological </w:t>
      </w:r>
      <w:r>
        <w:rPr>
          <w:rFonts w:ascii="Times New Roman" w:hAnsi="Times New Roman" w:cs="Times New Roman"/>
          <w:color w:val="000000" w:themeColor="text1"/>
        </w:rPr>
        <w:t>measures</w:t>
      </w:r>
      <w:r w:rsidR="007300A0" w:rsidRPr="00154916">
        <w:rPr>
          <w:rFonts w:ascii="Times New Roman" w:hAnsi="Times New Roman" w:cs="Times New Roman"/>
          <w:color w:val="000000" w:themeColor="text1"/>
        </w:rPr>
        <w:t xml:space="preserve"> over portions of the Pacific </w:t>
      </w:r>
      <w:r w:rsidR="007300A0" w:rsidRPr="00FD486A">
        <w:rPr>
          <w:rFonts w:ascii="Times New Roman" w:hAnsi="Times New Roman" w:cs="Times New Roman"/>
          <w:color w:val="000000" w:themeColor="text1"/>
        </w:rPr>
        <w:t>Ocean (</w:t>
      </w:r>
      <w:proofErr w:type="spellStart"/>
      <w:r w:rsidR="007300A0" w:rsidRPr="00FD486A">
        <w:rPr>
          <w:rFonts w:ascii="Times New Roman" w:hAnsi="Times New Roman" w:cs="Times New Roman"/>
          <w:color w:val="000000" w:themeColor="text1"/>
        </w:rPr>
        <w:t>Wolter</w:t>
      </w:r>
      <w:proofErr w:type="spellEnd"/>
      <w:r w:rsidR="007300A0" w:rsidRPr="00FD486A">
        <w:rPr>
          <w:rFonts w:ascii="Times New Roman" w:hAnsi="Times New Roman" w:cs="Times New Roman"/>
          <w:color w:val="000000" w:themeColor="text1"/>
        </w:rPr>
        <w:t xml:space="preserve"> </w:t>
      </w:r>
      <w:r w:rsidR="00326EC7" w:rsidRPr="00FD486A">
        <w:rPr>
          <w:rFonts w:ascii="Times New Roman" w:hAnsi="Times New Roman" w:cs="Times New Roman"/>
          <w:color w:val="000000" w:themeColor="text1"/>
        </w:rPr>
        <w:t>&amp;</w:t>
      </w:r>
      <w:r w:rsidR="007300A0" w:rsidRPr="00FD486A">
        <w:rPr>
          <w:rFonts w:ascii="Times New Roman" w:hAnsi="Times New Roman" w:cs="Times New Roman"/>
          <w:color w:val="000000" w:themeColor="text1"/>
        </w:rPr>
        <w:t xml:space="preserve"> </w:t>
      </w:r>
      <w:proofErr w:type="spellStart"/>
      <w:r w:rsidR="007300A0" w:rsidRPr="00FD486A">
        <w:rPr>
          <w:rFonts w:ascii="Times New Roman" w:hAnsi="Times New Roman" w:cs="Times New Roman"/>
          <w:color w:val="000000" w:themeColor="text1"/>
        </w:rPr>
        <w:t>Timlin</w:t>
      </w:r>
      <w:proofErr w:type="spellEnd"/>
      <w:r w:rsidR="007300A0" w:rsidRPr="00FD486A">
        <w:rPr>
          <w:rFonts w:ascii="Times New Roman" w:hAnsi="Times New Roman" w:cs="Times New Roman"/>
          <w:color w:val="000000" w:themeColor="text1"/>
        </w:rPr>
        <w:t xml:space="preserve"> 1993). </w:t>
      </w:r>
      <w:r w:rsidR="00AC3823" w:rsidRPr="00FD486A">
        <w:rPr>
          <w:rFonts w:ascii="Times New Roman" w:hAnsi="Times New Roman" w:cs="Times New Roman"/>
          <w:color w:val="000000" w:themeColor="text1"/>
        </w:rPr>
        <w:t xml:space="preserve">Large positive MEI values indicate the occurrence of El Niño conditions, while large negative MEI values indicate La Niña conditions. </w:t>
      </w:r>
      <w:r>
        <w:rPr>
          <w:rFonts w:ascii="Times New Roman" w:hAnsi="Times New Roman" w:cs="Times New Roman"/>
          <w:color w:val="000000" w:themeColor="text1"/>
        </w:rPr>
        <w:t xml:space="preserve">The presence of El Niño conditions was also included as a categorical variable. </w:t>
      </w:r>
      <w:r w:rsidR="00885445" w:rsidRPr="00FD486A">
        <w:rPr>
          <w:rFonts w:ascii="Times New Roman" w:hAnsi="Times New Roman" w:cs="Times New Roman"/>
          <w:color w:val="000000" w:themeColor="text1"/>
        </w:rPr>
        <w:t>The PDO represents a recurring</w:t>
      </w:r>
      <w:r w:rsidR="00102E0E" w:rsidRPr="00FD486A">
        <w:rPr>
          <w:rFonts w:ascii="Times New Roman" w:hAnsi="Times New Roman" w:cs="Times New Roman"/>
          <w:color w:val="000000" w:themeColor="text1"/>
        </w:rPr>
        <w:t xml:space="preserve"> pattern of climate variability (Mantua </w:t>
      </w:r>
      <w:r w:rsidR="00374909" w:rsidRPr="00FD486A">
        <w:rPr>
          <w:rFonts w:ascii="Times New Roman" w:hAnsi="Times New Roman" w:cs="Times New Roman"/>
          <w:color w:val="000000" w:themeColor="text1"/>
        </w:rPr>
        <w:t>&amp;</w:t>
      </w:r>
      <w:r w:rsidR="00102E0E" w:rsidRPr="00FD486A">
        <w:rPr>
          <w:rFonts w:ascii="Times New Roman" w:hAnsi="Times New Roman" w:cs="Times New Roman"/>
          <w:color w:val="000000" w:themeColor="text1"/>
        </w:rPr>
        <w:t xml:space="preserve"> Hare 2002) </w:t>
      </w:r>
      <w:r w:rsidR="000F2215" w:rsidRPr="00FD486A">
        <w:rPr>
          <w:rFonts w:ascii="Times New Roman" w:hAnsi="Times New Roman" w:cs="Times New Roman"/>
          <w:color w:val="000000" w:themeColor="text1"/>
        </w:rPr>
        <w:t xml:space="preserve">with historical records </w:t>
      </w:r>
      <w:r w:rsidR="00102E0E" w:rsidRPr="00FD486A">
        <w:rPr>
          <w:rFonts w:ascii="Times New Roman" w:hAnsi="Times New Roman" w:cs="Times New Roman"/>
          <w:color w:val="000000" w:themeColor="text1"/>
        </w:rPr>
        <w:t xml:space="preserve">strongly </w:t>
      </w:r>
      <w:r w:rsidR="000F2215" w:rsidRPr="00FD486A">
        <w:rPr>
          <w:rFonts w:ascii="Times New Roman" w:hAnsi="Times New Roman" w:cs="Times New Roman"/>
          <w:color w:val="000000" w:themeColor="text1"/>
        </w:rPr>
        <w:t>suggesting an association</w:t>
      </w:r>
      <w:r w:rsidR="00102E0E" w:rsidRPr="00FD486A">
        <w:rPr>
          <w:rFonts w:ascii="Times New Roman" w:hAnsi="Times New Roman" w:cs="Times New Roman"/>
          <w:color w:val="000000" w:themeColor="text1"/>
        </w:rPr>
        <w:t xml:space="preserve"> with salmon production (</w:t>
      </w:r>
      <w:r w:rsidR="000F2215" w:rsidRPr="00FD486A">
        <w:rPr>
          <w:rFonts w:ascii="Times New Roman" w:hAnsi="Times New Roman" w:cs="Times New Roman"/>
          <w:color w:val="000000" w:themeColor="text1"/>
        </w:rPr>
        <w:t xml:space="preserve">Beamish </w:t>
      </w:r>
      <w:r w:rsidR="00D91F25">
        <w:rPr>
          <w:rFonts w:ascii="Times New Roman" w:hAnsi="Times New Roman" w:cs="Times New Roman"/>
          <w:color w:val="000000" w:themeColor="text1"/>
        </w:rPr>
        <w:t>et al.</w:t>
      </w:r>
      <w:r w:rsidR="000F2215" w:rsidRPr="00FD486A">
        <w:rPr>
          <w:rFonts w:ascii="Times New Roman" w:hAnsi="Times New Roman" w:cs="Times New Roman"/>
          <w:color w:val="000000" w:themeColor="text1"/>
        </w:rPr>
        <w:t xml:space="preserve"> 1999; </w:t>
      </w:r>
      <w:r w:rsidR="00102E0E" w:rsidRPr="00FD486A">
        <w:rPr>
          <w:rFonts w:ascii="Times New Roman" w:hAnsi="Times New Roman" w:cs="Times New Roman"/>
          <w:color w:val="000000" w:themeColor="text1"/>
        </w:rPr>
        <w:t>Hare</w:t>
      </w:r>
      <w:r w:rsidR="00374909" w:rsidRPr="00FD486A">
        <w:rPr>
          <w:rFonts w:ascii="Times New Roman" w:hAnsi="Times New Roman" w:cs="Times New Roman"/>
          <w:color w:val="000000" w:themeColor="text1"/>
        </w:rPr>
        <w:t>, Mantua, &amp; Francis</w:t>
      </w:r>
      <w:r w:rsidR="00102E0E" w:rsidRPr="00FD486A">
        <w:rPr>
          <w:rFonts w:ascii="Times New Roman" w:hAnsi="Times New Roman" w:cs="Times New Roman"/>
          <w:color w:val="000000" w:themeColor="text1"/>
        </w:rPr>
        <w:t xml:space="preserve"> 1999) and zooplankton production in the </w:t>
      </w:r>
      <w:r w:rsidR="000F2215" w:rsidRPr="00FD486A">
        <w:rPr>
          <w:rFonts w:ascii="Times New Roman" w:hAnsi="Times New Roman" w:cs="Times New Roman"/>
          <w:color w:val="000000" w:themeColor="text1"/>
        </w:rPr>
        <w:t xml:space="preserve">eastern North Pacific </w:t>
      </w:r>
      <w:r w:rsidR="00C60471">
        <w:rPr>
          <w:rFonts w:ascii="Times New Roman" w:hAnsi="Times New Roman" w:cs="Times New Roman"/>
          <w:color w:val="000000" w:themeColor="text1"/>
        </w:rPr>
        <w:t xml:space="preserve">Ocean </w:t>
      </w:r>
      <w:r w:rsidR="000F2215" w:rsidRPr="00FD486A">
        <w:rPr>
          <w:rFonts w:ascii="Times New Roman" w:hAnsi="Times New Roman" w:cs="Times New Roman"/>
          <w:color w:val="000000" w:themeColor="text1"/>
        </w:rPr>
        <w:t>(Francis</w:t>
      </w:r>
      <w:r w:rsidR="00D91F25">
        <w:rPr>
          <w:rFonts w:ascii="Times New Roman" w:hAnsi="Times New Roman" w:cs="Times New Roman"/>
          <w:color w:val="000000" w:themeColor="text1"/>
        </w:rPr>
        <w:t xml:space="preserve"> et al.</w:t>
      </w:r>
      <w:r w:rsidR="00102E0E" w:rsidRPr="00FD486A">
        <w:rPr>
          <w:rFonts w:ascii="Times New Roman" w:hAnsi="Times New Roman" w:cs="Times New Roman"/>
          <w:color w:val="000000" w:themeColor="text1"/>
        </w:rPr>
        <w:t xml:space="preserve"> </w:t>
      </w:r>
      <w:r w:rsidR="0042481E" w:rsidRPr="00FD486A">
        <w:rPr>
          <w:rFonts w:ascii="Times New Roman" w:hAnsi="Times New Roman" w:cs="Times New Roman"/>
          <w:color w:val="000000" w:themeColor="text1"/>
        </w:rPr>
        <w:t>2003</w:t>
      </w:r>
      <w:r w:rsidR="00102E0E" w:rsidRPr="00FD486A">
        <w:rPr>
          <w:rFonts w:ascii="Times New Roman" w:hAnsi="Times New Roman" w:cs="Times New Roman"/>
          <w:color w:val="000000" w:themeColor="text1"/>
        </w:rPr>
        <w:t>).</w:t>
      </w:r>
      <w:r w:rsidR="00EA77E2" w:rsidRPr="00FD486A">
        <w:rPr>
          <w:rFonts w:ascii="Times New Roman" w:hAnsi="Times New Roman" w:cs="Times New Roman"/>
          <w:color w:val="000000" w:themeColor="text1"/>
        </w:rPr>
        <w:t xml:space="preserve"> </w:t>
      </w:r>
      <w:r>
        <w:rPr>
          <w:rFonts w:ascii="Times New Roman" w:hAnsi="Times New Roman" w:cs="Times New Roman"/>
          <w:color w:val="000000" w:themeColor="text1"/>
        </w:rPr>
        <w:t>The NPGO</w:t>
      </w:r>
      <w:r w:rsidR="00423042">
        <w:rPr>
          <w:rFonts w:ascii="Times New Roman" w:hAnsi="Times New Roman" w:cs="Times New Roman"/>
          <w:color w:val="000000" w:themeColor="text1"/>
        </w:rPr>
        <w:t xml:space="preserve"> is largely driven by sea surface height variability and is thought to influence salinity and nutrient concentrations</w:t>
      </w:r>
      <w:r w:rsidR="001C5A94">
        <w:rPr>
          <w:rFonts w:ascii="Times New Roman" w:hAnsi="Times New Roman" w:cs="Times New Roman"/>
          <w:color w:val="000000" w:themeColor="text1"/>
        </w:rPr>
        <w:t xml:space="preserve"> (</w:t>
      </w:r>
      <w:proofErr w:type="spellStart"/>
      <w:r w:rsidR="001C5A94">
        <w:rPr>
          <w:rFonts w:ascii="Times New Roman" w:hAnsi="Times New Roman" w:cs="Times New Roman"/>
          <w:color w:val="000000" w:themeColor="text1"/>
        </w:rPr>
        <w:t>DiLorenzo</w:t>
      </w:r>
      <w:proofErr w:type="spellEnd"/>
      <w:r w:rsidR="001C5A94">
        <w:rPr>
          <w:rFonts w:ascii="Times New Roman" w:hAnsi="Times New Roman" w:cs="Times New Roman"/>
          <w:color w:val="000000" w:themeColor="text1"/>
        </w:rPr>
        <w:t xml:space="preserve"> et al. 2008)</w:t>
      </w:r>
      <w:r w:rsidR="00423042">
        <w:rPr>
          <w:rFonts w:ascii="Times New Roman" w:hAnsi="Times New Roman" w:cs="Times New Roman"/>
          <w:color w:val="000000" w:themeColor="text1"/>
        </w:rPr>
        <w:t>.</w:t>
      </w:r>
      <w:r w:rsidR="006F0F9A">
        <w:rPr>
          <w:rFonts w:ascii="Times New Roman" w:hAnsi="Times New Roman" w:cs="Times New Roman"/>
          <w:color w:val="000000" w:themeColor="text1"/>
        </w:rPr>
        <w:t xml:space="preserve"> </w:t>
      </w:r>
      <w:r w:rsidR="00EA77E2" w:rsidRPr="00FD486A">
        <w:rPr>
          <w:rFonts w:ascii="Times New Roman" w:hAnsi="Times New Roman" w:cs="Times New Roman"/>
          <w:color w:val="000000" w:themeColor="text1"/>
        </w:rPr>
        <w:t xml:space="preserve">Oceanographic indices were examined in real-time and with </w:t>
      </w:r>
      <w:r w:rsidR="006F0F9A">
        <w:rPr>
          <w:rFonts w:ascii="Times New Roman" w:hAnsi="Times New Roman" w:cs="Times New Roman"/>
          <w:color w:val="000000" w:themeColor="text1"/>
        </w:rPr>
        <w:t>a one</w:t>
      </w:r>
      <w:r w:rsidR="00EA77E2" w:rsidRPr="00FD486A">
        <w:rPr>
          <w:rFonts w:ascii="Times New Roman" w:hAnsi="Times New Roman" w:cs="Times New Roman"/>
          <w:color w:val="000000" w:themeColor="text1"/>
        </w:rPr>
        <w:t>-month lag.</w:t>
      </w:r>
      <w:r w:rsidR="00857BC1" w:rsidRPr="00154916">
        <w:rPr>
          <w:rFonts w:ascii="Times New Roman" w:hAnsi="Times New Roman" w:cs="Times New Roman"/>
          <w:color w:val="000000" w:themeColor="text1"/>
        </w:rPr>
        <w:t xml:space="preserve"> </w:t>
      </w:r>
      <w:r w:rsidR="00423042" w:rsidRPr="00154916">
        <w:rPr>
          <w:rFonts w:ascii="Times New Roman" w:hAnsi="Times New Roman" w:cs="Times New Roman"/>
        </w:rPr>
        <w:t>Because many of the oceanographic variables are inter-related, we tested for collinearity between variables using a Pearson’s correlation coefficient.</w:t>
      </w:r>
      <w:r w:rsidR="00956AF8">
        <w:rPr>
          <w:rFonts w:ascii="Times New Roman" w:hAnsi="Times New Roman" w:cs="Times New Roman"/>
        </w:rPr>
        <w:t xml:space="preserve"> </w:t>
      </w:r>
    </w:p>
    <w:p w14:paraId="57CD50AF" w14:textId="1A30CEF6" w:rsidR="00102E0E" w:rsidRPr="00154916" w:rsidRDefault="00102E0E" w:rsidP="007300A0">
      <w:pPr>
        <w:pStyle w:val="NoSpacing"/>
        <w:spacing w:line="480" w:lineRule="auto"/>
        <w:ind w:firstLine="720"/>
        <w:rPr>
          <w:rFonts w:ascii="Times New Roman" w:hAnsi="Times New Roman" w:cs="Times New Roman"/>
          <w:color w:val="000000" w:themeColor="text1"/>
        </w:rPr>
      </w:pPr>
    </w:p>
    <w:p w14:paraId="52988369" w14:textId="77777777" w:rsidR="00B5512C" w:rsidRPr="0059318C" w:rsidRDefault="00B5512C" w:rsidP="00B5512C">
      <w:pPr>
        <w:pStyle w:val="NoSpacing"/>
        <w:spacing w:line="480" w:lineRule="auto"/>
        <w:rPr>
          <w:rFonts w:ascii="Times New Roman" w:hAnsi="Times New Roman" w:cs="Times New Roman"/>
        </w:rPr>
      </w:pPr>
      <w:r w:rsidRPr="0059318C">
        <w:rPr>
          <w:rFonts w:ascii="Times New Roman" w:hAnsi="Times New Roman" w:cs="Times New Roman"/>
          <w:b/>
        </w:rPr>
        <w:t>2.3</w:t>
      </w:r>
      <w:r>
        <w:rPr>
          <w:rFonts w:ascii="Times New Roman" w:hAnsi="Times New Roman" w:cs="Times New Roman"/>
        </w:rPr>
        <w:t xml:space="preserve"> | </w:t>
      </w:r>
      <w:r w:rsidRPr="0059318C">
        <w:rPr>
          <w:rFonts w:ascii="Times New Roman" w:hAnsi="Times New Roman" w:cs="Times New Roman"/>
          <w:b/>
        </w:rPr>
        <w:t>Statistical analysis</w:t>
      </w:r>
    </w:p>
    <w:p w14:paraId="0B0F26A8" w14:textId="4EC9E8BE" w:rsidR="00F569CB" w:rsidRPr="00FD486A" w:rsidRDefault="00DC3741" w:rsidP="00055ACD">
      <w:pPr>
        <w:pStyle w:val="NoSpacing"/>
        <w:spacing w:line="480" w:lineRule="auto"/>
        <w:rPr>
          <w:rFonts w:ascii="Times New Roman" w:hAnsi="Times New Roman" w:cs="Times New Roman"/>
        </w:rPr>
      </w:pPr>
      <w:r w:rsidRPr="00154916">
        <w:rPr>
          <w:rFonts w:ascii="Times New Roman" w:hAnsi="Times New Roman" w:cs="Times New Roman"/>
        </w:rPr>
        <w:t>To determine whether the number of cetacean strandings was significantly different across categorical variables such as</w:t>
      </w:r>
      <w:r w:rsidR="00ED4FEA" w:rsidRPr="00154916">
        <w:rPr>
          <w:rFonts w:ascii="Times New Roman" w:hAnsi="Times New Roman" w:cs="Times New Roman"/>
        </w:rPr>
        <w:t xml:space="preserve"> </w:t>
      </w:r>
      <w:r w:rsidRPr="00154916">
        <w:rPr>
          <w:rFonts w:ascii="Times New Roman" w:hAnsi="Times New Roman" w:cs="Times New Roman"/>
        </w:rPr>
        <w:t xml:space="preserve">sex </w:t>
      </w:r>
      <w:r w:rsidR="009625D2">
        <w:rPr>
          <w:rFonts w:ascii="Times New Roman" w:hAnsi="Times New Roman" w:cs="Times New Roman"/>
        </w:rPr>
        <w:t xml:space="preserve">or </w:t>
      </w:r>
      <w:r w:rsidR="00365E18" w:rsidRPr="00154916">
        <w:rPr>
          <w:rFonts w:ascii="Times New Roman" w:hAnsi="Times New Roman" w:cs="Times New Roman"/>
        </w:rPr>
        <w:t>season</w:t>
      </w:r>
      <w:r w:rsidRPr="00154916">
        <w:rPr>
          <w:rFonts w:ascii="Times New Roman" w:hAnsi="Times New Roman" w:cs="Times New Roman"/>
        </w:rPr>
        <w:t xml:space="preserve">, </w:t>
      </w:r>
      <w:r w:rsidR="001734E9" w:rsidRPr="001734E9">
        <w:rPr>
          <w:rFonts w:ascii="Times New Roman" w:hAnsi="Times New Roman" w:cs="Times New Roman"/>
        </w:rPr>
        <w:t xml:space="preserve">we conducted pairwise Kruskal-Wallis </w:t>
      </w:r>
      <w:proofErr w:type="spellStart"/>
      <w:r w:rsidR="001734E9" w:rsidRPr="001734E9">
        <w:rPr>
          <w:rFonts w:ascii="Times New Roman" w:hAnsi="Times New Roman" w:cs="Times New Roman"/>
        </w:rPr>
        <w:t>Nemenyi</w:t>
      </w:r>
      <w:proofErr w:type="spellEnd"/>
      <w:r w:rsidR="001734E9" w:rsidRPr="001734E9">
        <w:rPr>
          <w:rFonts w:ascii="Times New Roman" w:hAnsi="Times New Roman" w:cs="Times New Roman"/>
        </w:rPr>
        <w:t xml:space="preserve"> tests in R (R Development Core Team, 2009) wit</w:t>
      </w:r>
      <w:r w:rsidR="001734E9">
        <w:rPr>
          <w:rFonts w:ascii="Times New Roman" w:hAnsi="Times New Roman" w:cs="Times New Roman"/>
        </w:rPr>
        <w:t>h</w:t>
      </w:r>
      <w:r w:rsidR="001734E9" w:rsidRPr="001734E9">
        <w:rPr>
          <w:rFonts w:ascii="Times New Roman" w:hAnsi="Times New Roman" w:cs="Times New Roman"/>
        </w:rPr>
        <w:t xml:space="preserve"> sex</w:t>
      </w:r>
      <w:r w:rsidR="009625D2">
        <w:rPr>
          <w:rFonts w:ascii="Times New Roman" w:hAnsi="Times New Roman" w:cs="Times New Roman"/>
        </w:rPr>
        <w:t xml:space="preserve"> and season</w:t>
      </w:r>
      <w:r w:rsidR="001734E9" w:rsidRPr="001734E9">
        <w:rPr>
          <w:rFonts w:ascii="Times New Roman" w:hAnsi="Times New Roman" w:cs="Times New Roman"/>
        </w:rPr>
        <w:t xml:space="preserve"> as independent variables and the number of stranding cases as the dependent </w:t>
      </w:r>
      <w:r w:rsidR="001734E9" w:rsidRPr="001734E9">
        <w:rPr>
          <w:rFonts w:ascii="Times New Roman" w:hAnsi="Times New Roman" w:cs="Times New Roman"/>
        </w:rPr>
        <w:t>variable</w:t>
      </w:r>
      <w:r w:rsidR="009625D2">
        <w:rPr>
          <w:rFonts w:ascii="Times New Roman" w:hAnsi="Times New Roman" w:cs="Times New Roman"/>
        </w:rPr>
        <w:t xml:space="preserve"> for each of the five most commonly stranding species</w:t>
      </w:r>
      <w:r w:rsidR="001734E9" w:rsidRPr="001734E9">
        <w:rPr>
          <w:rFonts w:ascii="Times New Roman" w:hAnsi="Times New Roman" w:cs="Times New Roman"/>
        </w:rPr>
        <w:t>.</w:t>
      </w:r>
      <w:r w:rsidR="001734E9">
        <w:rPr>
          <w:rFonts w:ascii="Times New Roman" w:hAnsi="Times New Roman" w:cs="Times New Roman"/>
        </w:rPr>
        <w:t xml:space="preserve"> </w:t>
      </w:r>
      <w:r w:rsidR="005B076A">
        <w:rPr>
          <w:rFonts w:ascii="Times New Roman" w:hAnsi="Times New Roman" w:cs="Times New Roman"/>
        </w:rPr>
        <w:t>To qualitatively examine spatio-temporal stranding</w:t>
      </w:r>
      <w:r w:rsidR="005B076A" w:rsidRPr="00FD486A">
        <w:rPr>
          <w:rFonts w:ascii="Times New Roman" w:hAnsi="Times New Roman" w:cs="Times New Roman"/>
        </w:rPr>
        <w:t xml:space="preserve"> </w:t>
      </w:r>
      <w:r w:rsidR="005B076A">
        <w:rPr>
          <w:rFonts w:ascii="Times New Roman" w:hAnsi="Times New Roman" w:cs="Times New Roman"/>
        </w:rPr>
        <w:t>patterns across seasons and regions, hotspot</w:t>
      </w:r>
      <w:r w:rsidR="005B076A" w:rsidRPr="00FD486A">
        <w:rPr>
          <w:rFonts w:ascii="Times New Roman" w:hAnsi="Times New Roman" w:cs="Times New Roman"/>
        </w:rPr>
        <w:t xml:space="preserve"> maps were generated with a kernel density estimation (</w:t>
      </w:r>
      <w:proofErr w:type="spellStart"/>
      <w:r w:rsidR="005B076A" w:rsidRPr="00FD486A">
        <w:rPr>
          <w:rFonts w:ascii="Times New Roman" w:hAnsi="Times New Roman" w:cs="Times New Roman"/>
        </w:rPr>
        <w:t>Gatrell</w:t>
      </w:r>
      <w:proofErr w:type="spellEnd"/>
      <w:r w:rsidR="00D91F25">
        <w:rPr>
          <w:rFonts w:ascii="Times New Roman" w:hAnsi="Times New Roman" w:cs="Times New Roman"/>
        </w:rPr>
        <w:t xml:space="preserve"> et al.</w:t>
      </w:r>
      <w:r w:rsidR="005B076A" w:rsidRPr="00FD486A">
        <w:rPr>
          <w:rFonts w:ascii="Times New Roman" w:hAnsi="Times New Roman" w:cs="Times New Roman"/>
        </w:rPr>
        <w:t xml:space="preserve"> 1996) with three bins (`geom_density2d` function in</w:t>
      </w:r>
      <w:r w:rsidR="005B076A" w:rsidRPr="00FD486A">
        <w:rPr>
          <w:rFonts w:ascii="Times New Roman" w:hAnsi="Times New Roman" w:cs="Times New Roman"/>
        </w:rPr>
        <w:t xml:space="preserve"> the ggplot2 R package).</w:t>
      </w:r>
    </w:p>
    <w:p w14:paraId="52F03963" w14:textId="2DED71D7" w:rsidR="00423042" w:rsidRPr="006F0F9A" w:rsidRDefault="00F719E9" w:rsidP="006F0F9A">
      <w:pPr>
        <w:pStyle w:val="NoSpacing"/>
        <w:spacing w:line="480" w:lineRule="auto"/>
        <w:ind w:firstLine="720"/>
        <w:rPr>
          <w:rFonts w:ascii="Times New Roman" w:hAnsi="Times New Roman" w:cs="Times New Roman"/>
          <w:bCs/>
          <w:color w:val="000000" w:themeColor="text1"/>
        </w:rPr>
      </w:pPr>
      <w:r w:rsidRPr="006F0F9A">
        <w:rPr>
          <w:rFonts w:ascii="Times New Roman" w:hAnsi="Times New Roman" w:cs="Times New Roman"/>
          <w:color w:val="000000" w:themeColor="text1"/>
        </w:rPr>
        <w:t>To</w:t>
      </w:r>
      <w:r w:rsidR="006A0C2C" w:rsidRPr="006F0F9A">
        <w:rPr>
          <w:rFonts w:ascii="Times New Roman" w:hAnsi="Times New Roman" w:cs="Times New Roman"/>
          <w:color w:val="000000" w:themeColor="text1"/>
        </w:rPr>
        <w:t xml:space="preserve"> examine</w:t>
      </w:r>
      <w:r w:rsidRPr="006F0F9A">
        <w:rPr>
          <w:rFonts w:ascii="Times New Roman" w:hAnsi="Times New Roman" w:cs="Times New Roman"/>
          <w:color w:val="000000" w:themeColor="text1"/>
        </w:rPr>
        <w:t xml:space="preserve"> </w:t>
      </w:r>
      <w:r w:rsidR="006F0F9A" w:rsidRPr="006F0F9A">
        <w:rPr>
          <w:rFonts w:ascii="Times New Roman" w:hAnsi="Times New Roman" w:cs="Times New Roman"/>
          <w:color w:val="000000" w:themeColor="text1"/>
        </w:rPr>
        <w:t xml:space="preserve">seasonal and interannual patterns in stranding cases and </w:t>
      </w:r>
      <w:r w:rsidR="005B076A" w:rsidRPr="006F0F9A">
        <w:rPr>
          <w:rFonts w:ascii="Times New Roman" w:hAnsi="Times New Roman" w:cs="Times New Roman"/>
          <w:color w:val="000000" w:themeColor="text1"/>
        </w:rPr>
        <w:t>whether variability in monthly strandings correlated with oceanographic conditions, we</w:t>
      </w:r>
      <w:r w:rsidR="006F0F9A" w:rsidRPr="006F0F9A">
        <w:rPr>
          <w:rFonts w:ascii="Times New Roman" w:hAnsi="Times New Roman" w:cs="Times New Roman"/>
          <w:bCs/>
          <w:color w:val="000000" w:themeColor="text1"/>
        </w:rPr>
        <w:t xml:space="preserve"> fit generalized additive models (GAM; Hastie &amp; </w:t>
      </w:r>
      <w:proofErr w:type="spellStart"/>
      <w:r w:rsidR="006F0F9A" w:rsidRPr="006F0F9A">
        <w:rPr>
          <w:rFonts w:ascii="Times New Roman" w:hAnsi="Times New Roman" w:cs="Times New Roman"/>
          <w:bCs/>
          <w:color w:val="000000" w:themeColor="text1"/>
        </w:rPr>
        <w:t>Tibshirani</w:t>
      </w:r>
      <w:proofErr w:type="spellEnd"/>
      <w:r w:rsidR="006F0F9A" w:rsidRPr="006F0F9A">
        <w:rPr>
          <w:rFonts w:ascii="Times New Roman" w:hAnsi="Times New Roman" w:cs="Times New Roman"/>
          <w:bCs/>
          <w:color w:val="000000" w:themeColor="text1"/>
        </w:rPr>
        <w:t xml:space="preserve"> 1990) with stranding cases as the dependent variable and </w:t>
      </w:r>
      <w:r w:rsidR="006F0F9A" w:rsidRPr="006F0F9A">
        <w:rPr>
          <w:rFonts w:ascii="Times New Roman" w:hAnsi="Times New Roman" w:cs="Times New Roman"/>
          <w:bCs/>
          <w:color w:val="000000" w:themeColor="text1"/>
        </w:rPr>
        <w:lastRenderedPageBreak/>
        <w:t xml:space="preserve">month, year, and </w:t>
      </w:r>
      <w:r w:rsidR="006F0F9A">
        <w:rPr>
          <w:rFonts w:ascii="Times New Roman" w:hAnsi="Times New Roman" w:cs="Times New Roman"/>
          <w:bCs/>
          <w:color w:val="000000" w:themeColor="text1"/>
        </w:rPr>
        <w:t xml:space="preserve">environmental conditions </w:t>
      </w:r>
      <w:r w:rsidR="006F0F9A" w:rsidRPr="006F0F9A">
        <w:rPr>
          <w:rFonts w:ascii="Times New Roman" w:hAnsi="Times New Roman" w:cs="Times New Roman"/>
          <w:bCs/>
          <w:color w:val="000000" w:themeColor="text1"/>
        </w:rPr>
        <w:t>as explanatory variables using the Poisson family with a log link appropriate for count data.</w:t>
      </w:r>
      <w:r w:rsidR="006F0F9A">
        <w:rPr>
          <w:rFonts w:ascii="Times New Roman" w:hAnsi="Times New Roman" w:cs="Times New Roman"/>
          <w:bCs/>
          <w:color w:val="000000" w:themeColor="text1"/>
        </w:rPr>
        <w:t xml:space="preserve"> </w:t>
      </w:r>
      <w:r w:rsidR="00780BEE">
        <w:rPr>
          <w:rFonts w:ascii="Times New Roman" w:hAnsi="Times New Roman" w:cs="Times New Roman"/>
          <w:bCs/>
          <w:color w:val="000000" w:themeColor="text1"/>
        </w:rPr>
        <w:t>The GAM framework enables the examination of potentially non-linear relationship</w:t>
      </w:r>
      <w:r w:rsidR="00055ACD">
        <w:rPr>
          <w:rFonts w:ascii="Times New Roman" w:hAnsi="Times New Roman" w:cs="Times New Roman"/>
          <w:bCs/>
          <w:color w:val="000000" w:themeColor="text1"/>
        </w:rPr>
        <w:t>s</w:t>
      </w:r>
      <w:r w:rsidR="00780BEE">
        <w:rPr>
          <w:rFonts w:ascii="Times New Roman" w:hAnsi="Times New Roman" w:cs="Times New Roman"/>
          <w:bCs/>
          <w:color w:val="000000" w:themeColor="text1"/>
        </w:rPr>
        <w:t xml:space="preserve"> between strandings and oceanographic conditions (e.g., if there was an ideal temperature range for a given species below and/or above which strandings increased). </w:t>
      </w:r>
      <w:r w:rsidR="00055ACD">
        <w:rPr>
          <w:rFonts w:ascii="Times New Roman" w:hAnsi="Times New Roman" w:cs="Times New Roman"/>
          <w:bCs/>
          <w:color w:val="000000" w:themeColor="text1"/>
        </w:rPr>
        <w:t>The effective degrees of freedom (</w:t>
      </w:r>
      <w:proofErr w:type="spellStart"/>
      <w:r w:rsidR="00055ACD">
        <w:rPr>
          <w:rFonts w:ascii="Times New Roman" w:hAnsi="Times New Roman" w:cs="Times New Roman"/>
          <w:bCs/>
          <w:color w:val="000000" w:themeColor="text1"/>
        </w:rPr>
        <w:t>edf</w:t>
      </w:r>
      <w:proofErr w:type="spellEnd"/>
      <w:r w:rsidR="00055ACD">
        <w:rPr>
          <w:rFonts w:ascii="Times New Roman" w:hAnsi="Times New Roman" w:cs="Times New Roman"/>
          <w:bCs/>
          <w:color w:val="000000" w:themeColor="text1"/>
        </w:rPr>
        <w:t>) is a measure of the degree of ‘</w:t>
      </w:r>
      <w:proofErr w:type="spellStart"/>
      <w:r w:rsidR="00055ACD">
        <w:rPr>
          <w:rFonts w:ascii="Times New Roman" w:hAnsi="Times New Roman" w:cs="Times New Roman"/>
          <w:bCs/>
          <w:color w:val="000000" w:themeColor="text1"/>
        </w:rPr>
        <w:t>wiggliness</w:t>
      </w:r>
      <w:proofErr w:type="spellEnd"/>
      <w:r w:rsidR="00055ACD">
        <w:rPr>
          <w:rFonts w:ascii="Times New Roman" w:hAnsi="Times New Roman" w:cs="Times New Roman"/>
          <w:bCs/>
          <w:color w:val="000000" w:themeColor="text1"/>
        </w:rPr>
        <w:t xml:space="preserve">’ in that non-linear relationship, where an </w:t>
      </w:r>
      <w:proofErr w:type="spellStart"/>
      <w:r w:rsidR="00055ACD">
        <w:rPr>
          <w:rFonts w:ascii="Times New Roman" w:hAnsi="Times New Roman" w:cs="Times New Roman"/>
          <w:bCs/>
          <w:color w:val="000000" w:themeColor="text1"/>
        </w:rPr>
        <w:t>edf</w:t>
      </w:r>
      <w:proofErr w:type="spellEnd"/>
      <w:r w:rsidR="00055ACD">
        <w:rPr>
          <w:rFonts w:ascii="Times New Roman" w:hAnsi="Times New Roman" w:cs="Times New Roman"/>
          <w:bCs/>
          <w:color w:val="000000" w:themeColor="text1"/>
        </w:rPr>
        <w:t xml:space="preserve"> close to 1.0 would indicate that the relationship is in fact linear (values &lt; 1.0 indicate shrinkage due to the null space penalization). </w:t>
      </w:r>
      <w:r w:rsidR="006F0F9A">
        <w:rPr>
          <w:rFonts w:ascii="Times New Roman" w:hAnsi="Times New Roman" w:cs="Times New Roman"/>
          <w:bCs/>
          <w:color w:val="000000" w:themeColor="text1"/>
        </w:rPr>
        <w:t>Environmental conditions were considered in both real</w:t>
      </w:r>
      <w:r w:rsidR="00E534D8">
        <w:rPr>
          <w:rFonts w:ascii="Times New Roman" w:hAnsi="Times New Roman" w:cs="Times New Roman"/>
          <w:bCs/>
          <w:color w:val="000000" w:themeColor="text1"/>
        </w:rPr>
        <w:t>-</w:t>
      </w:r>
      <w:r w:rsidR="006F0F9A">
        <w:rPr>
          <w:rFonts w:ascii="Times New Roman" w:hAnsi="Times New Roman" w:cs="Times New Roman"/>
          <w:bCs/>
          <w:color w:val="000000" w:themeColor="text1"/>
        </w:rPr>
        <w:t xml:space="preserve">time </w:t>
      </w:r>
      <w:r w:rsidR="00E534D8">
        <w:rPr>
          <w:rFonts w:ascii="Times New Roman" w:hAnsi="Times New Roman" w:cs="Times New Roman"/>
          <w:bCs/>
          <w:color w:val="000000" w:themeColor="text1"/>
        </w:rPr>
        <w:t>and</w:t>
      </w:r>
      <w:r w:rsidR="006F0F9A">
        <w:rPr>
          <w:rFonts w:ascii="Times New Roman" w:hAnsi="Times New Roman" w:cs="Times New Roman"/>
          <w:bCs/>
          <w:color w:val="000000" w:themeColor="text1"/>
        </w:rPr>
        <w:t xml:space="preserve"> one-month lag. The GAMs were fit with a cyclic cubic spline to estimate the effect of month and a thin plate spline for all other variables using restricted maximum likelihood (REML) using the </w:t>
      </w:r>
      <w:proofErr w:type="spellStart"/>
      <w:r w:rsidR="006F0F9A" w:rsidRPr="006F0F9A">
        <w:rPr>
          <w:rFonts w:ascii="Times New Roman" w:hAnsi="Times New Roman" w:cs="Times New Roman"/>
          <w:bCs/>
          <w:color w:val="000000" w:themeColor="text1"/>
        </w:rPr>
        <w:t>mgcv</w:t>
      </w:r>
      <w:proofErr w:type="spellEnd"/>
      <w:r w:rsidR="006F0F9A" w:rsidRPr="006F0F9A">
        <w:rPr>
          <w:rFonts w:ascii="Times New Roman" w:hAnsi="Times New Roman" w:cs="Times New Roman"/>
          <w:bCs/>
          <w:color w:val="000000" w:themeColor="text1"/>
        </w:rPr>
        <w:t xml:space="preserve"> package (Wood 2011) in the R statistical programming language (R Development Core Team 2019).</w:t>
      </w:r>
      <w:r w:rsidR="006F0F9A">
        <w:rPr>
          <w:rFonts w:ascii="Times New Roman" w:hAnsi="Times New Roman" w:cs="Times New Roman"/>
          <w:bCs/>
          <w:color w:val="000000" w:themeColor="text1"/>
        </w:rPr>
        <w:t xml:space="preserve"> Variable selection with respect to oceanographic covariates was conducted using null space penalization and removing variables with an effective degrees of freedom (</w:t>
      </w:r>
      <w:proofErr w:type="spellStart"/>
      <w:r w:rsidR="006F0F9A">
        <w:rPr>
          <w:rFonts w:ascii="Times New Roman" w:hAnsi="Times New Roman" w:cs="Times New Roman"/>
          <w:bCs/>
          <w:color w:val="000000" w:themeColor="text1"/>
        </w:rPr>
        <w:t>edf</w:t>
      </w:r>
      <w:proofErr w:type="spellEnd"/>
      <w:r w:rsidR="006F0F9A">
        <w:rPr>
          <w:rFonts w:ascii="Times New Roman" w:hAnsi="Times New Roman" w:cs="Times New Roman"/>
          <w:bCs/>
          <w:color w:val="000000" w:themeColor="text1"/>
        </w:rPr>
        <w:t>) less than 0.</w:t>
      </w:r>
      <w:r w:rsidR="00055ACD">
        <w:rPr>
          <w:rFonts w:ascii="Times New Roman" w:hAnsi="Times New Roman" w:cs="Times New Roman"/>
          <w:bCs/>
          <w:color w:val="000000" w:themeColor="text1"/>
        </w:rPr>
        <w:t>4</w:t>
      </w:r>
      <w:r w:rsidR="006F0F9A">
        <w:rPr>
          <w:rFonts w:ascii="Times New Roman" w:hAnsi="Times New Roman" w:cs="Times New Roman"/>
          <w:bCs/>
          <w:color w:val="000000" w:themeColor="text1"/>
        </w:rPr>
        <w:t xml:space="preserve">. The final model was selected by minimizing </w:t>
      </w:r>
      <w:r w:rsidR="00DB1351" w:rsidRPr="00154916">
        <w:rPr>
          <w:rFonts w:ascii="Times New Roman" w:hAnsi="Times New Roman" w:cs="Times New Roman"/>
        </w:rPr>
        <w:t>the Akaike’s Information Criterion (AIC)</w:t>
      </w:r>
      <w:r w:rsidR="00423042">
        <w:rPr>
          <w:rFonts w:ascii="Times New Roman" w:hAnsi="Times New Roman" w:cs="Times New Roman"/>
        </w:rPr>
        <w:t xml:space="preserve"> </w:t>
      </w:r>
      <w:r w:rsidR="00423042" w:rsidRPr="00FD486A">
        <w:rPr>
          <w:rFonts w:ascii="Times New Roman" w:hAnsi="Times New Roman" w:cs="Times New Roman"/>
        </w:rPr>
        <w:t>(Akaike, 1973)</w:t>
      </w:r>
      <w:r w:rsidR="00DB1351" w:rsidRPr="00154916">
        <w:rPr>
          <w:rFonts w:ascii="Times New Roman" w:hAnsi="Times New Roman" w:cs="Times New Roman"/>
        </w:rPr>
        <w:t xml:space="preserve"> in conjunction with biological relevance and </w:t>
      </w:r>
      <w:r w:rsidR="00C85D01">
        <w:rPr>
          <w:rFonts w:ascii="Times New Roman" w:hAnsi="Times New Roman" w:cs="Times New Roman"/>
        </w:rPr>
        <w:t>removing highly correlated covariates</w:t>
      </w:r>
      <w:r w:rsidR="006F0F9A">
        <w:rPr>
          <w:rFonts w:ascii="Times New Roman" w:hAnsi="Times New Roman" w:cs="Times New Roman"/>
        </w:rPr>
        <w:t xml:space="preserve">. The best models that included oceanographic variables were compared to null models and models with only year and month effects (Table </w:t>
      </w:r>
      <w:r w:rsidR="00055ACD">
        <w:rPr>
          <w:rFonts w:ascii="Times New Roman" w:hAnsi="Times New Roman" w:cs="Times New Roman"/>
        </w:rPr>
        <w:t>2</w:t>
      </w:r>
      <w:r w:rsidR="006F0F9A">
        <w:rPr>
          <w:rFonts w:ascii="Times New Roman" w:hAnsi="Times New Roman" w:cs="Times New Roman"/>
        </w:rPr>
        <w:t xml:space="preserve">). </w:t>
      </w:r>
      <w:r w:rsidR="00055ACD">
        <w:rPr>
          <w:rFonts w:ascii="Times New Roman" w:hAnsi="Times New Roman" w:cs="Times New Roman"/>
        </w:rPr>
        <w:t>P-values of smooth terms are largely approximate due to the challenge of comparing degrees of freedom between GAM models.</w:t>
      </w:r>
    </w:p>
    <w:p w14:paraId="2B71E875" w14:textId="77777777" w:rsidR="00610928" w:rsidRPr="00154916" w:rsidRDefault="00610928" w:rsidP="00D705BC">
      <w:pPr>
        <w:pStyle w:val="NoSpacing"/>
        <w:spacing w:line="480" w:lineRule="auto"/>
        <w:rPr>
          <w:rFonts w:ascii="Times New Roman" w:hAnsi="Times New Roman" w:cs="Times New Roman"/>
          <w:b/>
        </w:rPr>
      </w:pPr>
    </w:p>
    <w:p w14:paraId="754F3DF6" w14:textId="45C3BE81"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3 </w:t>
      </w:r>
      <w:r>
        <w:rPr>
          <w:rFonts w:ascii="Times New Roman" w:hAnsi="Times New Roman" w:cs="Times New Roman"/>
        </w:rPr>
        <w:t xml:space="preserve">| </w:t>
      </w:r>
      <w:r>
        <w:rPr>
          <w:rFonts w:ascii="Times New Roman" w:hAnsi="Times New Roman" w:cs="Times New Roman"/>
          <w:b/>
        </w:rPr>
        <w:t>RESULTS</w:t>
      </w:r>
    </w:p>
    <w:p w14:paraId="245114E0" w14:textId="77777777" w:rsidR="00C608A5" w:rsidRPr="00C608A5" w:rsidRDefault="00C608A5" w:rsidP="00B5512C">
      <w:pPr>
        <w:pStyle w:val="NoSpacing"/>
        <w:spacing w:line="480" w:lineRule="auto"/>
        <w:rPr>
          <w:rFonts w:ascii="Times New Roman" w:hAnsi="Times New Roman" w:cs="Times New Roman"/>
          <w:b/>
        </w:rPr>
      </w:pPr>
      <w:r w:rsidRPr="00C608A5">
        <w:rPr>
          <w:rFonts w:ascii="Times New Roman" w:hAnsi="Times New Roman" w:cs="Times New Roman"/>
          <w:b/>
        </w:rPr>
        <w:t>3.1 | Summary of stranding events</w:t>
      </w:r>
    </w:p>
    <w:p w14:paraId="4BC80C3A" w14:textId="71BE8A2D" w:rsidR="00FD486A" w:rsidRPr="00C07E10" w:rsidRDefault="00B5512C" w:rsidP="00D705BC">
      <w:pPr>
        <w:pStyle w:val="NoSpacing"/>
        <w:spacing w:line="480" w:lineRule="auto"/>
        <w:rPr>
          <w:rFonts w:ascii="Times New Roman" w:hAnsi="Times New Roman" w:cs="Times New Roman"/>
        </w:rPr>
      </w:pPr>
      <w:r>
        <w:rPr>
          <w:rFonts w:ascii="Times New Roman" w:hAnsi="Times New Roman" w:cs="Times New Roman"/>
        </w:rPr>
        <w:t>Over the study period (200</w:t>
      </w:r>
      <w:r w:rsidR="00055ACD">
        <w:rPr>
          <w:rFonts w:ascii="Times New Roman" w:hAnsi="Times New Roman" w:cs="Times New Roman"/>
        </w:rPr>
        <w:t>0</w:t>
      </w:r>
      <w:r>
        <w:rPr>
          <w:rFonts w:ascii="Times New Roman" w:hAnsi="Times New Roman" w:cs="Times New Roman"/>
        </w:rPr>
        <w:t>-201</w:t>
      </w:r>
      <w:r w:rsidR="00055ACD">
        <w:rPr>
          <w:rFonts w:ascii="Times New Roman" w:hAnsi="Times New Roman" w:cs="Times New Roman"/>
        </w:rPr>
        <w:t>8</w:t>
      </w:r>
      <w:r>
        <w:rPr>
          <w:rFonts w:ascii="Times New Roman" w:hAnsi="Times New Roman" w:cs="Times New Roman"/>
        </w:rPr>
        <w:t xml:space="preserve">), </w:t>
      </w:r>
      <w:r w:rsidR="009625D2">
        <w:rPr>
          <w:rFonts w:ascii="Times New Roman" w:hAnsi="Times New Roman" w:cs="Times New Roman"/>
        </w:rPr>
        <w:t>1,705</w:t>
      </w:r>
      <w:r>
        <w:rPr>
          <w:rFonts w:ascii="Times New Roman" w:hAnsi="Times New Roman" w:cs="Times New Roman"/>
        </w:rPr>
        <w:t xml:space="preserve"> strandings were recorded</w:t>
      </w:r>
      <w:r w:rsidR="00EE1466">
        <w:rPr>
          <w:rFonts w:ascii="Times New Roman" w:hAnsi="Times New Roman" w:cs="Times New Roman"/>
        </w:rPr>
        <w:t xml:space="preserve"> </w:t>
      </w:r>
      <w:r w:rsidR="002B071E">
        <w:rPr>
          <w:rFonts w:ascii="Times New Roman" w:hAnsi="Times New Roman" w:cs="Times New Roman"/>
        </w:rPr>
        <w:t>in</w:t>
      </w:r>
      <w:r>
        <w:rPr>
          <w:rFonts w:ascii="Times New Roman" w:hAnsi="Times New Roman" w:cs="Times New Roman"/>
        </w:rPr>
        <w:t xml:space="preserve"> Oregon</w:t>
      </w:r>
      <w:r w:rsidR="00EE1466">
        <w:rPr>
          <w:rFonts w:ascii="Times New Roman" w:hAnsi="Times New Roman" w:cs="Times New Roman"/>
        </w:rPr>
        <w:t xml:space="preserve"> (</w:t>
      </w:r>
      <w:r w:rsidR="00EE1466" w:rsidRPr="00727B50">
        <w:rPr>
          <w:rFonts w:ascii="Times New Roman" w:hAnsi="Times New Roman" w:cs="Times New Roman"/>
          <w:i/>
        </w:rPr>
        <w:t>n</w:t>
      </w:r>
      <w:r w:rsidR="0007209D">
        <w:rPr>
          <w:rFonts w:ascii="Times New Roman" w:hAnsi="Times New Roman" w:cs="Times New Roman"/>
        </w:rPr>
        <w:t xml:space="preserve"> = 5</w:t>
      </w:r>
      <w:r w:rsidR="00055ACD">
        <w:rPr>
          <w:rFonts w:ascii="Times New Roman" w:hAnsi="Times New Roman" w:cs="Times New Roman"/>
        </w:rPr>
        <w:t>7</w:t>
      </w:r>
      <w:r w:rsidR="009625D2">
        <w:rPr>
          <w:rFonts w:ascii="Times New Roman" w:hAnsi="Times New Roman" w:cs="Times New Roman"/>
        </w:rPr>
        <w:t>8</w:t>
      </w:r>
      <w:r w:rsidR="00EE1466">
        <w:rPr>
          <w:rFonts w:ascii="Times New Roman" w:hAnsi="Times New Roman" w:cs="Times New Roman"/>
        </w:rPr>
        <w:t>)</w:t>
      </w:r>
      <w:r>
        <w:rPr>
          <w:rFonts w:ascii="Times New Roman" w:hAnsi="Times New Roman" w:cs="Times New Roman"/>
        </w:rPr>
        <w:t xml:space="preserve"> and Washington</w:t>
      </w:r>
      <w:r w:rsidR="00EE1466">
        <w:rPr>
          <w:rFonts w:ascii="Times New Roman" w:hAnsi="Times New Roman" w:cs="Times New Roman"/>
        </w:rPr>
        <w:t xml:space="preserve"> (</w:t>
      </w:r>
      <w:r w:rsidR="00EE1466" w:rsidRPr="00727B50">
        <w:rPr>
          <w:rFonts w:ascii="Times New Roman" w:hAnsi="Times New Roman" w:cs="Times New Roman"/>
          <w:i/>
        </w:rPr>
        <w:t>n</w:t>
      </w:r>
      <w:r w:rsidR="00EE1466">
        <w:rPr>
          <w:rFonts w:ascii="Times New Roman" w:hAnsi="Times New Roman" w:cs="Times New Roman"/>
        </w:rPr>
        <w:t xml:space="preserve"> = </w:t>
      </w:r>
      <w:r w:rsidR="00055ACD">
        <w:rPr>
          <w:rFonts w:ascii="Times New Roman" w:hAnsi="Times New Roman" w:cs="Times New Roman"/>
        </w:rPr>
        <w:t>1</w:t>
      </w:r>
      <w:r w:rsidR="009625D2">
        <w:rPr>
          <w:rFonts w:ascii="Times New Roman" w:hAnsi="Times New Roman" w:cs="Times New Roman"/>
        </w:rPr>
        <w:t>,127</w:t>
      </w:r>
      <w:r w:rsidR="00EE1466">
        <w:rPr>
          <w:rFonts w:ascii="Times New Roman" w:hAnsi="Times New Roman" w:cs="Times New Roman"/>
        </w:rPr>
        <w:t xml:space="preserve">) (Table </w:t>
      </w:r>
      <w:r w:rsidR="00C85D01">
        <w:rPr>
          <w:rFonts w:ascii="Times New Roman" w:hAnsi="Times New Roman" w:cs="Times New Roman"/>
        </w:rPr>
        <w:t>2</w:t>
      </w:r>
      <w:r w:rsidR="00EE1466">
        <w:rPr>
          <w:rFonts w:ascii="Times New Roman" w:hAnsi="Times New Roman" w:cs="Times New Roman"/>
        </w:rPr>
        <w:t>)</w:t>
      </w:r>
      <w:r w:rsidR="002B071E">
        <w:rPr>
          <w:rFonts w:ascii="Times New Roman" w:hAnsi="Times New Roman" w:cs="Times New Roman"/>
        </w:rPr>
        <w:t xml:space="preserve"> across</w:t>
      </w:r>
      <w:r>
        <w:rPr>
          <w:rFonts w:ascii="Times New Roman" w:hAnsi="Times New Roman" w:cs="Times New Roman"/>
        </w:rPr>
        <w:t xml:space="preserve"> 26 species and a hybrid combination (</w:t>
      </w:r>
      <w:proofErr w:type="spellStart"/>
      <w:r w:rsidRPr="00F5361B">
        <w:rPr>
          <w:rFonts w:ascii="Times New Roman" w:hAnsi="Times New Roman" w:cs="Times New Roman"/>
          <w:i/>
        </w:rPr>
        <w:t>Phocoena</w:t>
      </w:r>
      <w:proofErr w:type="spellEnd"/>
      <w:r>
        <w:rPr>
          <w:rFonts w:ascii="Times New Roman" w:hAnsi="Times New Roman" w:cs="Times New Roman"/>
        </w:rPr>
        <w:t xml:space="preserve"> </w:t>
      </w:r>
      <w:proofErr w:type="spellStart"/>
      <w:r w:rsidR="00EE1466">
        <w:rPr>
          <w:rFonts w:ascii="Times New Roman" w:hAnsi="Times New Roman" w:cs="Times New Roman"/>
          <w:i/>
        </w:rPr>
        <w:lastRenderedPageBreak/>
        <w:t>p</w:t>
      </w:r>
      <w:r w:rsidRPr="00F5361B">
        <w:rPr>
          <w:rFonts w:ascii="Times New Roman" w:hAnsi="Times New Roman" w:cs="Times New Roman"/>
          <w:i/>
        </w:rPr>
        <w:t>hocoena</w:t>
      </w:r>
      <w:proofErr w:type="spellEnd"/>
      <w:r>
        <w:rPr>
          <w:rFonts w:ascii="Times New Roman" w:hAnsi="Times New Roman" w:cs="Times New Roman"/>
        </w:rPr>
        <w:t>/</w:t>
      </w:r>
      <w:proofErr w:type="spellStart"/>
      <w:r w:rsidRPr="00F5361B">
        <w:rPr>
          <w:rFonts w:ascii="Times New Roman" w:hAnsi="Times New Roman" w:cs="Times New Roman"/>
          <w:i/>
        </w:rPr>
        <w:t>Phocoenoides</w:t>
      </w:r>
      <w:proofErr w:type="spellEnd"/>
      <w:r w:rsidRPr="00F5361B">
        <w:rPr>
          <w:rFonts w:ascii="Times New Roman" w:hAnsi="Times New Roman" w:cs="Times New Roman"/>
          <w:i/>
        </w:rPr>
        <w:t xml:space="preserve"> </w:t>
      </w:r>
      <w:proofErr w:type="spellStart"/>
      <w:r w:rsidRPr="00F5361B">
        <w:rPr>
          <w:rFonts w:ascii="Times New Roman" w:hAnsi="Times New Roman" w:cs="Times New Roman"/>
          <w:i/>
        </w:rPr>
        <w:t>dalli</w:t>
      </w:r>
      <w:proofErr w:type="spellEnd"/>
      <w:r w:rsidR="00EE1466">
        <w:rPr>
          <w:rFonts w:ascii="Times New Roman" w:hAnsi="Times New Roman" w:cs="Times New Roman"/>
        </w:rPr>
        <w:t>)</w:t>
      </w:r>
      <w:r>
        <w:rPr>
          <w:rFonts w:ascii="Times New Roman" w:hAnsi="Times New Roman" w:cs="Times New Roman"/>
        </w:rPr>
        <w:t>.</w:t>
      </w:r>
      <w:r w:rsidR="002B071E">
        <w:rPr>
          <w:rFonts w:ascii="Times New Roman" w:hAnsi="Times New Roman" w:cs="Times New Roman"/>
        </w:rPr>
        <w:t xml:space="preserve"> Nearly all cases</w:t>
      </w:r>
      <w:r w:rsidR="00EE1466">
        <w:rPr>
          <w:rFonts w:ascii="Times New Roman" w:hAnsi="Times New Roman" w:cs="Times New Roman"/>
        </w:rPr>
        <w:t xml:space="preserve"> </w:t>
      </w:r>
      <w:r w:rsidR="00C608A5">
        <w:rPr>
          <w:rFonts w:ascii="Times New Roman" w:hAnsi="Times New Roman" w:cs="Times New Roman"/>
        </w:rPr>
        <w:t xml:space="preserve">(96%) </w:t>
      </w:r>
      <w:r w:rsidR="002B071E">
        <w:rPr>
          <w:rFonts w:ascii="Times New Roman" w:hAnsi="Times New Roman" w:cs="Times New Roman"/>
        </w:rPr>
        <w:t>were</w:t>
      </w:r>
      <w:r w:rsidR="003D25F3">
        <w:rPr>
          <w:rFonts w:ascii="Times New Roman" w:hAnsi="Times New Roman" w:cs="Times New Roman"/>
        </w:rPr>
        <w:t xml:space="preserve"> identified to species level.</w:t>
      </w:r>
      <w:r w:rsidR="009769D0">
        <w:rPr>
          <w:rFonts w:ascii="Times New Roman" w:hAnsi="Times New Roman" w:cs="Times New Roman"/>
        </w:rPr>
        <w:t xml:space="preserve"> the five most commonly stranded species  were harbor porpoise, gray whale, Dall’s porpoise (</w:t>
      </w:r>
      <w:proofErr w:type="spellStart"/>
      <w:r w:rsidR="009769D0" w:rsidRPr="003D545C">
        <w:rPr>
          <w:rFonts w:ascii="Times New Roman" w:hAnsi="Times New Roman" w:cs="Times New Roman"/>
          <w:i/>
        </w:rPr>
        <w:t>Phocoenoides</w:t>
      </w:r>
      <w:proofErr w:type="spellEnd"/>
      <w:r w:rsidR="009769D0" w:rsidRPr="003D545C">
        <w:rPr>
          <w:rFonts w:ascii="Times New Roman" w:hAnsi="Times New Roman" w:cs="Times New Roman"/>
          <w:i/>
        </w:rPr>
        <w:t xml:space="preserve"> </w:t>
      </w:r>
      <w:proofErr w:type="spellStart"/>
      <w:r w:rsidR="009769D0" w:rsidRPr="003D545C">
        <w:rPr>
          <w:rFonts w:ascii="Times New Roman" w:hAnsi="Times New Roman" w:cs="Times New Roman"/>
          <w:i/>
        </w:rPr>
        <w:t>dalli</w:t>
      </w:r>
      <w:proofErr w:type="spellEnd"/>
      <w:r w:rsidR="009769D0">
        <w:rPr>
          <w:rFonts w:ascii="Times New Roman" w:hAnsi="Times New Roman" w:cs="Times New Roman"/>
        </w:rPr>
        <w:t>), striped dolphin, and humpback whales.</w:t>
      </w:r>
      <w:r w:rsidR="00EE1466">
        <w:rPr>
          <w:rFonts w:ascii="Times New Roman" w:hAnsi="Times New Roman" w:cs="Times New Roman"/>
        </w:rPr>
        <w:t xml:space="preserve"> Mean annual strandings for </w:t>
      </w:r>
      <w:r>
        <w:rPr>
          <w:rFonts w:ascii="Times New Roman" w:hAnsi="Times New Roman" w:cs="Times New Roman"/>
        </w:rPr>
        <w:t>harbor porpoise</w:t>
      </w:r>
      <w:r w:rsidR="00D1688C">
        <w:rPr>
          <w:rFonts w:ascii="Times New Roman" w:hAnsi="Times New Roman" w:cs="Times New Roman"/>
        </w:rPr>
        <w:t>s</w:t>
      </w:r>
      <w:r>
        <w:rPr>
          <w:rFonts w:ascii="Times New Roman" w:hAnsi="Times New Roman" w:cs="Times New Roman"/>
        </w:rPr>
        <w:t xml:space="preserve"> (</w:t>
      </w:r>
      <w:r w:rsidRPr="003D545C">
        <w:rPr>
          <w:rFonts w:ascii="Times New Roman" w:hAnsi="Times New Roman" w:cs="Times New Roman"/>
          <w:i/>
        </w:rPr>
        <w:t>n</w:t>
      </w:r>
      <w:r>
        <w:rPr>
          <w:rFonts w:ascii="Times New Roman" w:hAnsi="Times New Roman" w:cs="Times New Roman"/>
        </w:rPr>
        <w:t xml:space="preserve"> = </w:t>
      </w:r>
      <w:r w:rsidR="00055ACD">
        <w:rPr>
          <w:rFonts w:ascii="Times New Roman" w:hAnsi="Times New Roman" w:cs="Times New Roman"/>
        </w:rPr>
        <w:t>1,0</w:t>
      </w:r>
      <w:r w:rsidR="009625D2">
        <w:rPr>
          <w:rFonts w:ascii="Times New Roman" w:hAnsi="Times New Roman" w:cs="Times New Roman"/>
        </w:rPr>
        <w:t>77</w:t>
      </w:r>
      <w:r>
        <w:rPr>
          <w:rFonts w:ascii="Times New Roman" w:hAnsi="Times New Roman" w:cs="Times New Roman"/>
        </w:rPr>
        <w:t>) and gray whales (</w:t>
      </w:r>
      <w:r w:rsidRPr="00727B50">
        <w:rPr>
          <w:rFonts w:ascii="Times New Roman" w:hAnsi="Times New Roman" w:cs="Times New Roman"/>
          <w:i/>
        </w:rPr>
        <w:t>n</w:t>
      </w:r>
      <w:r>
        <w:rPr>
          <w:rFonts w:ascii="Times New Roman" w:hAnsi="Times New Roman" w:cs="Times New Roman"/>
        </w:rPr>
        <w:t xml:space="preserve"> = 1</w:t>
      </w:r>
      <w:r w:rsidR="00055ACD">
        <w:rPr>
          <w:rFonts w:ascii="Times New Roman" w:hAnsi="Times New Roman" w:cs="Times New Roman"/>
        </w:rPr>
        <w:t>7</w:t>
      </w:r>
      <w:r w:rsidR="009769D0">
        <w:rPr>
          <w:rFonts w:ascii="Times New Roman" w:hAnsi="Times New Roman" w:cs="Times New Roman"/>
        </w:rPr>
        <w:t>0</w:t>
      </w:r>
      <w:r>
        <w:rPr>
          <w:rFonts w:ascii="Times New Roman" w:hAnsi="Times New Roman" w:cs="Times New Roman"/>
        </w:rPr>
        <w:t>)</w:t>
      </w:r>
      <w:r w:rsidR="002B071E">
        <w:rPr>
          <w:rFonts w:ascii="Times New Roman" w:hAnsi="Times New Roman" w:cs="Times New Roman"/>
        </w:rPr>
        <w:t xml:space="preserve"> </w:t>
      </w:r>
      <w:r w:rsidR="0018253E">
        <w:rPr>
          <w:rFonts w:ascii="Times New Roman" w:hAnsi="Times New Roman" w:cs="Times New Roman"/>
        </w:rPr>
        <w:t>were</w:t>
      </w:r>
      <w:r w:rsidR="00794B48">
        <w:rPr>
          <w:rFonts w:ascii="Times New Roman" w:hAnsi="Times New Roman" w:cs="Times New Roman"/>
        </w:rPr>
        <w:t xml:space="preserve"> </w:t>
      </w:r>
      <w:r w:rsidR="00055ACD">
        <w:rPr>
          <w:rFonts w:ascii="Times New Roman" w:hAnsi="Times New Roman" w:cs="Times New Roman"/>
        </w:rPr>
        <w:t>5</w:t>
      </w:r>
      <w:r w:rsidR="009769D0">
        <w:rPr>
          <w:rFonts w:ascii="Times New Roman" w:hAnsi="Times New Roman" w:cs="Times New Roman"/>
        </w:rPr>
        <w:t>6</w:t>
      </w:r>
      <w:r w:rsidR="00794B48">
        <w:rPr>
          <w:rFonts w:ascii="Times New Roman" w:hAnsi="Times New Roman" w:cs="Times New Roman"/>
        </w:rPr>
        <w:t xml:space="preserve"> and 9 </w:t>
      </w:r>
      <w:r w:rsidR="002B071E">
        <w:rPr>
          <w:rFonts w:ascii="Times New Roman" w:hAnsi="Times New Roman" w:cs="Times New Roman"/>
        </w:rPr>
        <w:t xml:space="preserve">cases </w:t>
      </w:r>
      <w:r w:rsidR="00794B48">
        <w:rPr>
          <w:rFonts w:ascii="Times New Roman" w:hAnsi="Times New Roman" w:cs="Times New Roman"/>
        </w:rPr>
        <w:t>per year</w:t>
      </w:r>
      <w:r w:rsidR="0029261B">
        <w:rPr>
          <w:rFonts w:ascii="Times New Roman" w:hAnsi="Times New Roman" w:cs="Times New Roman"/>
        </w:rPr>
        <w:t xml:space="preserve">, </w:t>
      </w:r>
      <w:r w:rsidR="002B071E">
        <w:rPr>
          <w:rFonts w:ascii="Times New Roman" w:hAnsi="Times New Roman" w:cs="Times New Roman"/>
        </w:rPr>
        <w:t>respectively, and</w:t>
      </w:r>
      <w:r w:rsidR="00794B48">
        <w:rPr>
          <w:rFonts w:ascii="Times New Roman" w:hAnsi="Times New Roman" w:cs="Times New Roman"/>
        </w:rPr>
        <w:t xml:space="preserve"> represented</w:t>
      </w:r>
      <w:r w:rsidR="002B071E">
        <w:rPr>
          <w:rFonts w:ascii="Times New Roman" w:hAnsi="Times New Roman" w:cs="Times New Roman"/>
        </w:rPr>
        <w:t xml:space="preserve"> nearly 7</w:t>
      </w:r>
      <w:r w:rsidR="00055ACD">
        <w:rPr>
          <w:rFonts w:ascii="Times New Roman" w:hAnsi="Times New Roman" w:cs="Times New Roman"/>
        </w:rPr>
        <w:t>3</w:t>
      </w:r>
      <w:r w:rsidR="002B071E">
        <w:rPr>
          <w:rFonts w:ascii="Times New Roman" w:hAnsi="Times New Roman" w:cs="Times New Roman"/>
        </w:rPr>
        <w:t>% of</w:t>
      </w:r>
      <w:r w:rsidR="00EE1466">
        <w:rPr>
          <w:rFonts w:ascii="Times New Roman" w:hAnsi="Times New Roman" w:cs="Times New Roman"/>
        </w:rPr>
        <w:t xml:space="preserve"> total strandings</w:t>
      </w:r>
      <w:r w:rsidR="009D29C8">
        <w:rPr>
          <w:rFonts w:ascii="Times New Roman" w:hAnsi="Times New Roman" w:cs="Times New Roman"/>
        </w:rPr>
        <w:t xml:space="preserve"> (Table </w:t>
      </w:r>
      <w:r w:rsidR="00C85D01">
        <w:rPr>
          <w:rFonts w:ascii="Times New Roman" w:hAnsi="Times New Roman" w:cs="Times New Roman"/>
        </w:rPr>
        <w:t>2</w:t>
      </w:r>
      <w:r w:rsidR="009D29C8">
        <w:rPr>
          <w:rFonts w:ascii="Times New Roman" w:hAnsi="Times New Roman" w:cs="Times New Roman"/>
        </w:rPr>
        <w:t>)</w:t>
      </w:r>
      <w:r w:rsidR="003D25F3">
        <w:rPr>
          <w:rFonts w:ascii="Times New Roman" w:hAnsi="Times New Roman" w:cs="Times New Roman"/>
        </w:rPr>
        <w:t xml:space="preserve">. </w:t>
      </w:r>
      <w:r w:rsidR="008B7CD6">
        <w:rPr>
          <w:rFonts w:ascii="Times New Roman" w:hAnsi="Times New Roman" w:cs="Times New Roman"/>
        </w:rPr>
        <w:t>Mean annual st</w:t>
      </w:r>
      <w:r w:rsidR="00794B48">
        <w:rPr>
          <w:rFonts w:ascii="Times New Roman" w:hAnsi="Times New Roman" w:cs="Times New Roman"/>
        </w:rPr>
        <w:t xml:space="preserve">randings for humpback whales, </w:t>
      </w:r>
      <w:r w:rsidR="00055ACD">
        <w:rPr>
          <w:rFonts w:ascii="Times New Roman" w:hAnsi="Times New Roman" w:cs="Times New Roman"/>
        </w:rPr>
        <w:t>3</w:t>
      </w:r>
      <w:r w:rsidR="00794B48">
        <w:rPr>
          <w:rFonts w:ascii="Times New Roman" w:hAnsi="Times New Roman" w:cs="Times New Roman"/>
        </w:rPr>
        <w:t xml:space="preserve"> per year</w:t>
      </w:r>
      <w:r w:rsidR="008B7CD6">
        <w:rPr>
          <w:rFonts w:ascii="Times New Roman" w:hAnsi="Times New Roman" w:cs="Times New Roman"/>
        </w:rPr>
        <w:t>,</w:t>
      </w:r>
      <w:r w:rsidR="00794B48">
        <w:rPr>
          <w:rFonts w:ascii="Times New Roman" w:hAnsi="Times New Roman" w:cs="Times New Roman"/>
        </w:rPr>
        <w:t xml:space="preserve"> represented 2.</w:t>
      </w:r>
      <w:r w:rsidR="00055ACD">
        <w:rPr>
          <w:rFonts w:ascii="Times New Roman" w:hAnsi="Times New Roman" w:cs="Times New Roman"/>
        </w:rPr>
        <w:t>5</w:t>
      </w:r>
      <w:r w:rsidR="00EE1466">
        <w:rPr>
          <w:rFonts w:ascii="Times New Roman" w:hAnsi="Times New Roman" w:cs="Times New Roman"/>
        </w:rPr>
        <w:t>% of total stranding numbers</w:t>
      </w:r>
      <w:r w:rsidR="008B7CD6">
        <w:rPr>
          <w:rFonts w:ascii="Times New Roman" w:hAnsi="Times New Roman" w:cs="Times New Roman"/>
        </w:rPr>
        <w:t>.</w:t>
      </w:r>
      <w:r w:rsidR="00EE1466">
        <w:rPr>
          <w:rFonts w:ascii="Times New Roman" w:hAnsi="Times New Roman" w:cs="Times New Roman"/>
        </w:rPr>
        <w:t xml:space="preserve"> Striped dolphins (</w:t>
      </w:r>
      <w:proofErr w:type="spellStart"/>
      <w:r w:rsidR="00EE1466" w:rsidRPr="00EE1466">
        <w:rPr>
          <w:rFonts w:ascii="Times New Roman" w:hAnsi="Times New Roman" w:cs="Times New Roman"/>
          <w:i/>
        </w:rPr>
        <w:t>Stenella</w:t>
      </w:r>
      <w:proofErr w:type="spellEnd"/>
      <w:r w:rsidR="00EE1466" w:rsidRPr="00EE1466">
        <w:rPr>
          <w:rFonts w:ascii="Times New Roman" w:hAnsi="Times New Roman" w:cs="Times New Roman"/>
          <w:i/>
        </w:rPr>
        <w:t xml:space="preserve"> </w:t>
      </w:r>
      <w:proofErr w:type="spellStart"/>
      <w:r w:rsidR="00EE1466" w:rsidRPr="00EE1466">
        <w:rPr>
          <w:rFonts w:ascii="Times New Roman" w:hAnsi="Times New Roman" w:cs="Times New Roman"/>
          <w:i/>
        </w:rPr>
        <w:t>coeruleoalba</w:t>
      </w:r>
      <w:proofErr w:type="spellEnd"/>
      <w:r w:rsidR="00EE1466">
        <w:rPr>
          <w:rFonts w:ascii="Times New Roman" w:hAnsi="Times New Roman" w:cs="Times New Roman"/>
        </w:rPr>
        <w:t xml:space="preserve">) were the most commonly stranded species in the Family </w:t>
      </w:r>
      <w:proofErr w:type="spellStart"/>
      <w:r w:rsidR="00EE1466">
        <w:rPr>
          <w:rFonts w:ascii="Times New Roman" w:hAnsi="Times New Roman" w:cs="Times New Roman"/>
        </w:rPr>
        <w:t>D</w:t>
      </w:r>
      <w:r w:rsidR="00794B48">
        <w:rPr>
          <w:rFonts w:ascii="Times New Roman" w:hAnsi="Times New Roman" w:cs="Times New Roman"/>
        </w:rPr>
        <w:t>elphinidae</w:t>
      </w:r>
      <w:proofErr w:type="spellEnd"/>
      <w:r w:rsidR="00794B48">
        <w:rPr>
          <w:rFonts w:ascii="Times New Roman" w:hAnsi="Times New Roman" w:cs="Times New Roman"/>
        </w:rPr>
        <w:t xml:space="preserve"> (annual mean = </w:t>
      </w:r>
      <w:r w:rsidR="009769D0">
        <w:rPr>
          <w:rFonts w:ascii="Times New Roman" w:hAnsi="Times New Roman" w:cs="Times New Roman"/>
        </w:rPr>
        <w:t>4.7</w:t>
      </w:r>
      <w:r w:rsidR="00794B48">
        <w:rPr>
          <w:rFonts w:ascii="Times New Roman" w:hAnsi="Times New Roman" w:cs="Times New Roman"/>
        </w:rPr>
        <w:t>; 3</w:t>
      </w:r>
      <w:r w:rsidR="00EE1466">
        <w:rPr>
          <w:rFonts w:ascii="Times New Roman" w:hAnsi="Times New Roman" w:cs="Times New Roman"/>
        </w:rPr>
        <w:t>% of all strandings), with 80% of reports originating in Oregon.</w:t>
      </w:r>
      <w:r w:rsidR="00477740">
        <w:rPr>
          <w:rFonts w:ascii="Times New Roman" w:hAnsi="Times New Roman" w:cs="Times New Roman"/>
        </w:rPr>
        <w:t xml:space="preserve"> </w:t>
      </w:r>
      <w:r w:rsidR="0018253E">
        <w:rPr>
          <w:rFonts w:ascii="Times New Roman" w:hAnsi="Times New Roman" w:cs="Times New Roman"/>
        </w:rPr>
        <w:t xml:space="preserve">Though sex could not be determined for </w:t>
      </w:r>
      <w:r w:rsidR="004C27E8">
        <w:rPr>
          <w:rFonts w:ascii="Times New Roman" w:hAnsi="Times New Roman" w:cs="Times New Roman"/>
        </w:rPr>
        <w:t>a</w:t>
      </w:r>
      <w:r w:rsidR="00477740">
        <w:rPr>
          <w:rFonts w:ascii="Times New Roman" w:hAnsi="Times New Roman" w:cs="Times New Roman"/>
        </w:rPr>
        <w:t>pproximately one-third of strandings</w:t>
      </w:r>
      <w:r w:rsidR="009769D0">
        <w:rPr>
          <w:rFonts w:ascii="Times New Roman" w:hAnsi="Times New Roman" w:cs="Times New Roman"/>
        </w:rPr>
        <w:t>,</w:t>
      </w:r>
      <w:r w:rsidR="00477740">
        <w:rPr>
          <w:rFonts w:ascii="Times New Roman" w:hAnsi="Times New Roman" w:cs="Times New Roman"/>
        </w:rPr>
        <w:t xml:space="preserve"> </w:t>
      </w:r>
      <w:r w:rsidR="0018253E">
        <w:rPr>
          <w:rFonts w:ascii="Times New Roman" w:hAnsi="Times New Roman" w:cs="Times New Roman"/>
        </w:rPr>
        <w:t>there</w:t>
      </w:r>
      <w:r w:rsidR="00FC42AD">
        <w:rPr>
          <w:rFonts w:ascii="Times New Roman" w:hAnsi="Times New Roman" w:cs="Times New Roman"/>
        </w:rPr>
        <w:t xml:space="preserve"> was no significant difference between the number of males and females over the study period for </w:t>
      </w:r>
      <w:r w:rsidR="004B0702">
        <w:rPr>
          <w:rFonts w:ascii="Times New Roman" w:hAnsi="Times New Roman" w:cs="Times New Roman"/>
        </w:rPr>
        <w:t>any of</w:t>
      </w:r>
      <w:r w:rsidR="003D545C">
        <w:rPr>
          <w:rFonts w:ascii="Times New Roman" w:hAnsi="Times New Roman" w:cs="Times New Roman"/>
        </w:rPr>
        <w:t xml:space="preserve"> the </w:t>
      </w:r>
      <w:r w:rsidR="0018253E">
        <w:rPr>
          <w:rFonts w:ascii="Times New Roman" w:hAnsi="Times New Roman" w:cs="Times New Roman"/>
        </w:rPr>
        <w:t>five</w:t>
      </w:r>
      <w:r w:rsidR="0004230C">
        <w:rPr>
          <w:rFonts w:ascii="Times New Roman" w:hAnsi="Times New Roman" w:cs="Times New Roman"/>
        </w:rPr>
        <w:t xml:space="preserve"> </w:t>
      </w:r>
      <w:r w:rsidR="003D545C">
        <w:rPr>
          <w:rFonts w:ascii="Times New Roman" w:hAnsi="Times New Roman" w:cs="Times New Roman"/>
        </w:rPr>
        <w:t xml:space="preserve">most commonly stranded </w:t>
      </w:r>
      <w:r w:rsidR="009769D0">
        <w:rPr>
          <w:rFonts w:ascii="Times New Roman" w:hAnsi="Times New Roman" w:cs="Times New Roman"/>
        </w:rPr>
        <w:t>species.</w:t>
      </w:r>
      <w:r w:rsidR="00842C44">
        <w:rPr>
          <w:rFonts w:ascii="Times New Roman" w:hAnsi="Times New Roman" w:cs="Times New Roman"/>
        </w:rPr>
        <w:t xml:space="preserve"> </w:t>
      </w:r>
      <w:r w:rsidR="00BE218F">
        <w:rPr>
          <w:rFonts w:ascii="Times New Roman" w:hAnsi="Times New Roman" w:cs="Times New Roman"/>
        </w:rPr>
        <w:t xml:space="preserve">Approximately </w:t>
      </w:r>
      <w:r w:rsidR="0018253E">
        <w:rPr>
          <w:rFonts w:ascii="Times New Roman" w:hAnsi="Times New Roman" w:cs="Times New Roman"/>
        </w:rPr>
        <w:t>one-third</w:t>
      </w:r>
      <w:r w:rsidR="00BE218F">
        <w:rPr>
          <w:rFonts w:ascii="Times New Roman" w:hAnsi="Times New Roman" w:cs="Times New Roman"/>
        </w:rPr>
        <w:t xml:space="preserve"> of the harbor porpoise strandings occurred in the inland waters of Washington State, another </w:t>
      </w:r>
      <w:r w:rsidR="0018253E">
        <w:rPr>
          <w:rFonts w:ascii="Times New Roman" w:hAnsi="Times New Roman" w:cs="Times New Roman"/>
        </w:rPr>
        <w:t>one-third</w:t>
      </w:r>
      <w:r w:rsidR="00BE218F">
        <w:rPr>
          <w:rFonts w:ascii="Times New Roman" w:hAnsi="Times New Roman" w:cs="Times New Roman"/>
        </w:rPr>
        <w:t xml:space="preserve"> along the outer coast of Washington, and the remain</w:t>
      </w:r>
      <w:r w:rsidR="0018253E">
        <w:rPr>
          <w:rFonts w:ascii="Times New Roman" w:hAnsi="Times New Roman" w:cs="Times New Roman"/>
        </w:rPr>
        <w:t>der were</w:t>
      </w:r>
      <w:r w:rsidR="00BE218F">
        <w:rPr>
          <w:rFonts w:ascii="Times New Roman" w:hAnsi="Times New Roman" w:cs="Times New Roman"/>
        </w:rPr>
        <w:t xml:space="preserve"> reported in Oregon. </w:t>
      </w:r>
      <w:r w:rsidR="00AD5633">
        <w:rPr>
          <w:rFonts w:ascii="Times New Roman" w:hAnsi="Times New Roman" w:cs="Times New Roman"/>
        </w:rPr>
        <w:t>O</w:t>
      </w:r>
      <w:r w:rsidR="000E64D3">
        <w:rPr>
          <w:rFonts w:ascii="Times New Roman" w:hAnsi="Times New Roman" w:cs="Times New Roman"/>
        </w:rPr>
        <w:t>f the total stranding cases, 18.</w:t>
      </w:r>
      <w:r w:rsidR="00055ACD">
        <w:rPr>
          <w:rFonts w:ascii="Times New Roman" w:hAnsi="Times New Roman" w:cs="Times New Roman"/>
        </w:rPr>
        <w:t>1</w:t>
      </w:r>
      <w:r w:rsidR="000E64D3">
        <w:rPr>
          <w:rFonts w:ascii="Times New Roman" w:hAnsi="Times New Roman" w:cs="Times New Roman"/>
        </w:rPr>
        <w:t>%</w:t>
      </w:r>
      <w:r w:rsidR="00AD5633">
        <w:rPr>
          <w:rFonts w:ascii="Times New Roman" w:hAnsi="Times New Roman" w:cs="Times New Roman"/>
        </w:rPr>
        <w:t xml:space="preserve"> (</w:t>
      </w:r>
      <w:r w:rsidR="000E64D3">
        <w:rPr>
          <w:rFonts w:ascii="Times New Roman" w:hAnsi="Times New Roman" w:cs="Times New Roman"/>
          <w:i/>
        </w:rPr>
        <w:t>n</w:t>
      </w:r>
      <w:r w:rsidR="000E64D3">
        <w:rPr>
          <w:rFonts w:ascii="Times New Roman" w:hAnsi="Times New Roman" w:cs="Times New Roman"/>
        </w:rPr>
        <w:t xml:space="preserve"> = </w:t>
      </w:r>
      <w:r w:rsidR="00055ACD">
        <w:rPr>
          <w:rFonts w:ascii="Times New Roman" w:hAnsi="Times New Roman" w:cs="Times New Roman"/>
        </w:rPr>
        <w:t>3</w:t>
      </w:r>
      <w:r w:rsidR="009769D0">
        <w:rPr>
          <w:rFonts w:ascii="Times New Roman" w:hAnsi="Times New Roman" w:cs="Times New Roman"/>
        </w:rPr>
        <w:t>11</w:t>
      </w:r>
      <w:r w:rsidR="000E64D3">
        <w:rPr>
          <w:rFonts w:ascii="Times New Roman" w:hAnsi="Times New Roman" w:cs="Times New Roman"/>
        </w:rPr>
        <w:t>)</w:t>
      </w:r>
      <w:r w:rsidR="00D01FCD">
        <w:rPr>
          <w:rFonts w:ascii="Times New Roman" w:hAnsi="Times New Roman" w:cs="Times New Roman"/>
        </w:rPr>
        <w:t xml:space="preserve"> were documented as human interacti</w:t>
      </w:r>
      <w:r w:rsidR="00C07E10">
        <w:rPr>
          <w:rFonts w:ascii="Times New Roman" w:hAnsi="Times New Roman" w:cs="Times New Roman"/>
        </w:rPr>
        <w:t xml:space="preserve">on cases, </w:t>
      </w:r>
      <w:r w:rsidR="009D29C8">
        <w:rPr>
          <w:rFonts w:ascii="Times New Roman" w:hAnsi="Times New Roman" w:cs="Times New Roman"/>
        </w:rPr>
        <w:t>the majority</w:t>
      </w:r>
      <w:r w:rsidR="00C07E10">
        <w:rPr>
          <w:rFonts w:ascii="Times New Roman" w:hAnsi="Times New Roman" w:cs="Times New Roman"/>
        </w:rPr>
        <w:t xml:space="preserve"> of which were harbor porpoises (Table </w:t>
      </w:r>
      <w:r w:rsidR="00055ACD">
        <w:rPr>
          <w:rFonts w:ascii="Times New Roman" w:hAnsi="Times New Roman" w:cs="Times New Roman"/>
        </w:rPr>
        <w:t>1</w:t>
      </w:r>
      <w:r w:rsidR="00C07E10">
        <w:rPr>
          <w:rFonts w:ascii="Times New Roman" w:hAnsi="Times New Roman" w:cs="Times New Roman"/>
        </w:rPr>
        <w:t>).</w:t>
      </w:r>
      <w:r w:rsidR="00953833">
        <w:rPr>
          <w:rFonts w:ascii="Times New Roman" w:hAnsi="Times New Roman" w:cs="Times New Roman"/>
        </w:rPr>
        <w:t xml:space="preserve"> </w:t>
      </w:r>
      <w:r w:rsidR="006F0F9A">
        <w:rPr>
          <w:rFonts w:ascii="Times New Roman" w:hAnsi="Times New Roman" w:cs="Times New Roman"/>
        </w:rPr>
        <w:t>Generally</w:t>
      </w:r>
      <w:r w:rsidR="00953833">
        <w:rPr>
          <w:rFonts w:ascii="Times New Roman" w:hAnsi="Times New Roman" w:cs="Times New Roman"/>
        </w:rPr>
        <w:t>, the number of HI cases is proportional to the number of total strandings for each species with the exception of fin whales</w:t>
      </w:r>
      <w:r w:rsidR="009769D0">
        <w:rPr>
          <w:rFonts w:ascii="Times New Roman" w:hAnsi="Times New Roman" w:cs="Times New Roman"/>
        </w:rPr>
        <w:t xml:space="preserve"> (</w:t>
      </w:r>
      <w:proofErr w:type="spellStart"/>
      <w:r w:rsidR="009769D0" w:rsidRPr="009769D0">
        <w:rPr>
          <w:rFonts w:ascii="Times New Roman" w:hAnsi="Times New Roman" w:cs="Times New Roman"/>
          <w:i/>
        </w:rPr>
        <w:t>Balaenoptera</w:t>
      </w:r>
      <w:proofErr w:type="spellEnd"/>
      <w:r w:rsidR="009769D0" w:rsidRPr="009769D0">
        <w:rPr>
          <w:rFonts w:ascii="Times New Roman" w:hAnsi="Times New Roman" w:cs="Times New Roman"/>
          <w:i/>
        </w:rPr>
        <w:t xml:space="preserve"> </w:t>
      </w:r>
      <w:proofErr w:type="spellStart"/>
      <w:r w:rsidR="009769D0" w:rsidRPr="009769D0">
        <w:rPr>
          <w:rFonts w:ascii="Times New Roman" w:hAnsi="Times New Roman" w:cs="Times New Roman"/>
          <w:i/>
        </w:rPr>
        <w:t>physalus</w:t>
      </w:r>
      <w:proofErr w:type="spellEnd"/>
      <w:r w:rsidR="009769D0">
        <w:rPr>
          <w:rFonts w:ascii="Times New Roman" w:hAnsi="Times New Roman" w:cs="Times New Roman"/>
        </w:rPr>
        <w:t xml:space="preserve">; </w:t>
      </w:r>
      <w:r w:rsidR="009769D0">
        <w:rPr>
          <w:rFonts w:ascii="Times New Roman" w:hAnsi="Times New Roman" w:cs="Times New Roman"/>
          <w:i/>
        </w:rPr>
        <w:t xml:space="preserve">n </w:t>
      </w:r>
      <w:r w:rsidR="009769D0">
        <w:rPr>
          <w:rFonts w:ascii="Times New Roman" w:hAnsi="Times New Roman" w:cs="Times New Roman"/>
        </w:rPr>
        <w:t>= 14)</w:t>
      </w:r>
      <w:r w:rsidR="00953833">
        <w:rPr>
          <w:rFonts w:ascii="Times New Roman" w:hAnsi="Times New Roman" w:cs="Times New Roman"/>
        </w:rPr>
        <w:t>, where two-thirds of the stranding cases were anthropogenic</w:t>
      </w:r>
      <w:r w:rsidR="00F8402B">
        <w:rPr>
          <w:rFonts w:ascii="Times New Roman" w:hAnsi="Times New Roman" w:cs="Times New Roman"/>
        </w:rPr>
        <w:t xml:space="preserve"> (</w:t>
      </w:r>
      <w:r w:rsidR="00F8402B" w:rsidRPr="0018253E">
        <w:rPr>
          <w:rFonts w:ascii="Times New Roman" w:hAnsi="Times New Roman" w:cs="Times New Roman"/>
          <w:i/>
        </w:rPr>
        <w:t>i.e.</w:t>
      </w:r>
      <w:r w:rsidR="00F8402B">
        <w:rPr>
          <w:rFonts w:ascii="Times New Roman" w:hAnsi="Times New Roman" w:cs="Times New Roman"/>
        </w:rPr>
        <w:t>, ship-strike</w:t>
      </w:r>
      <w:r w:rsidR="0018253E">
        <w:rPr>
          <w:rFonts w:ascii="Times New Roman" w:hAnsi="Times New Roman" w:cs="Times New Roman"/>
        </w:rPr>
        <w:t>s, entanglements</w:t>
      </w:r>
      <w:r w:rsidR="00F8402B">
        <w:rPr>
          <w:rFonts w:ascii="Times New Roman" w:hAnsi="Times New Roman" w:cs="Times New Roman"/>
        </w:rPr>
        <w:t>)</w:t>
      </w:r>
      <w:r w:rsidR="00953833">
        <w:rPr>
          <w:rFonts w:ascii="Times New Roman" w:hAnsi="Times New Roman" w:cs="Times New Roman"/>
        </w:rPr>
        <w:t xml:space="preserve"> in nature. </w:t>
      </w:r>
    </w:p>
    <w:p w14:paraId="741A3902" w14:textId="77777777" w:rsidR="00957CE3" w:rsidRDefault="00957CE3" w:rsidP="00D705BC">
      <w:pPr>
        <w:pStyle w:val="NoSpacing"/>
        <w:spacing w:line="480" w:lineRule="auto"/>
        <w:rPr>
          <w:rFonts w:ascii="Times New Roman" w:hAnsi="Times New Roman" w:cs="Times New Roman"/>
          <w:b/>
        </w:rPr>
      </w:pPr>
    </w:p>
    <w:p w14:paraId="5D470969" w14:textId="10311B8C" w:rsidR="00957CE3" w:rsidRPr="00727B50" w:rsidRDefault="00957CE3" w:rsidP="00957CE3">
      <w:pPr>
        <w:pStyle w:val="NoSpacing"/>
        <w:spacing w:line="480" w:lineRule="auto"/>
        <w:rPr>
          <w:rFonts w:ascii="Times New Roman" w:hAnsi="Times New Roman" w:cs="Times New Roman"/>
          <w:b/>
        </w:rPr>
      </w:pPr>
      <w:r>
        <w:rPr>
          <w:rFonts w:ascii="Times New Roman" w:hAnsi="Times New Roman" w:cs="Times New Roman"/>
          <w:b/>
        </w:rPr>
        <w:t>3.</w:t>
      </w:r>
      <w:r w:rsidR="00C16DA2">
        <w:rPr>
          <w:rFonts w:ascii="Times New Roman" w:hAnsi="Times New Roman" w:cs="Times New Roman"/>
          <w:b/>
        </w:rPr>
        <w:t>2</w:t>
      </w:r>
      <w:r>
        <w:rPr>
          <w:rFonts w:ascii="Times New Roman" w:hAnsi="Times New Roman" w:cs="Times New Roman"/>
          <w:b/>
        </w:rPr>
        <w:t xml:space="preserve"> | Temporal distribution </w:t>
      </w:r>
    </w:p>
    <w:p w14:paraId="2F4ADBCF" w14:textId="44BD939E"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t xml:space="preserve">Over the study period, combined strandings </w:t>
      </w:r>
      <w:r w:rsidR="00055ACD">
        <w:rPr>
          <w:rFonts w:ascii="Times New Roman" w:hAnsi="Times New Roman" w:cs="Times New Roman"/>
        </w:rPr>
        <w:t xml:space="preserve">have </w:t>
      </w:r>
      <w:r>
        <w:rPr>
          <w:rFonts w:ascii="Times New Roman" w:hAnsi="Times New Roman" w:cs="Times New Roman"/>
        </w:rPr>
        <w:t xml:space="preserve">increased over time, though this pattern varied across species. Harbor porpoise strandings increased throughout the 2000s and then peaked in 2012. </w:t>
      </w:r>
      <w:r w:rsidR="00F8402B">
        <w:rPr>
          <w:rFonts w:ascii="Times New Roman" w:hAnsi="Times New Roman" w:cs="Times New Roman"/>
        </w:rPr>
        <w:t xml:space="preserve">Reports of stranded </w:t>
      </w:r>
      <w:r w:rsidR="00DE6A87">
        <w:rPr>
          <w:rFonts w:ascii="Times New Roman" w:hAnsi="Times New Roman" w:cs="Times New Roman"/>
        </w:rPr>
        <w:t xml:space="preserve">humpback whales and </w:t>
      </w:r>
      <w:r w:rsidR="00F8402B">
        <w:rPr>
          <w:rFonts w:ascii="Times New Roman" w:hAnsi="Times New Roman" w:cs="Times New Roman"/>
        </w:rPr>
        <w:t>s</w:t>
      </w:r>
      <w:r>
        <w:rPr>
          <w:rFonts w:ascii="Times New Roman" w:hAnsi="Times New Roman" w:cs="Times New Roman"/>
        </w:rPr>
        <w:t>triped dolphin</w:t>
      </w:r>
      <w:r w:rsidR="009769D0">
        <w:rPr>
          <w:rFonts w:ascii="Times New Roman" w:hAnsi="Times New Roman" w:cs="Times New Roman"/>
        </w:rPr>
        <w:t>s</w:t>
      </w:r>
      <w:r>
        <w:rPr>
          <w:rFonts w:ascii="Times New Roman" w:hAnsi="Times New Roman" w:cs="Times New Roman"/>
        </w:rPr>
        <w:t xml:space="preserve"> in the study area have increased since 2003 while Dall’s porpoise strandings have decreased</w:t>
      </w:r>
      <w:r w:rsidR="006F0F9A">
        <w:rPr>
          <w:rFonts w:ascii="Times New Roman" w:hAnsi="Times New Roman" w:cs="Times New Roman"/>
        </w:rPr>
        <w:t xml:space="preserve"> and g</w:t>
      </w:r>
      <w:r>
        <w:rPr>
          <w:rFonts w:ascii="Times New Roman" w:hAnsi="Times New Roman" w:cs="Times New Roman"/>
        </w:rPr>
        <w:t xml:space="preserve">ray whale strandings </w:t>
      </w:r>
      <w:r>
        <w:rPr>
          <w:rFonts w:ascii="Times New Roman" w:hAnsi="Times New Roman" w:cs="Times New Roman"/>
        </w:rPr>
        <w:lastRenderedPageBreak/>
        <w:t>have fluctuated interannually with little apparent directiona</w:t>
      </w:r>
      <w:r w:rsidR="006F0F9A">
        <w:rPr>
          <w:rFonts w:ascii="Times New Roman" w:hAnsi="Times New Roman" w:cs="Times New Roman"/>
        </w:rPr>
        <w:t>l trend during the study period</w:t>
      </w:r>
      <w:r w:rsidR="009769D0">
        <w:rPr>
          <w:rFonts w:ascii="Times New Roman" w:hAnsi="Times New Roman" w:cs="Times New Roman"/>
        </w:rPr>
        <w:t xml:space="preserve"> </w:t>
      </w:r>
      <w:r w:rsidR="009769D0">
        <w:rPr>
          <w:rFonts w:ascii="Times New Roman" w:hAnsi="Times New Roman" w:cs="Times New Roman"/>
        </w:rPr>
        <w:t xml:space="preserve">(Figure </w:t>
      </w:r>
      <w:r w:rsidR="00802D6B">
        <w:rPr>
          <w:rFonts w:ascii="Times New Roman" w:hAnsi="Times New Roman" w:cs="Times New Roman"/>
        </w:rPr>
        <w:t>1</w:t>
      </w:r>
      <w:r w:rsidR="009769D0">
        <w:rPr>
          <w:rFonts w:ascii="Times New Roman" w:hAnsi="Times New Roman" w:cs="Times New Roman"/>
        </w:rPr>
        <w:t>)</w:t>
      </w:r>
      <w:r>
        <w:rPr>
          <w:rFonts w:ascii="Times New Roman" w:hAnsi="Times New Roman" w:cs="Times New Roman"/>
        </w:rPr>
        <w:t xml:space="preserve">. The total </w:t>
      </w:r>
      <w:r>
        <w:rPr>
          <w:rFonts w:ascii="Times New Roman" w:hAnsi="Times New Roman" w:cs="Times New Roman"/>
        </w:rPr>
        <w:t xml:space="preserve">number of human interaction cases has also increased over time from approximately </w:t>
      </w:r>
      <w:r w:rsidR="00055ACD">
        <w:rPr>
          <w:rFonts w:ascii="Times New Roman" w:hAnsi="Times New Roman" w:cs="Times New Roman"/>
        </w:rPr>
        <w:t>2-7 cases per year from 2000-2005 to 16-34</w:t>
      </w:r>
      <w:r>
        <w:rPr>
          <w:rFonts w:ascii="Times New Roman" w:hAnsi="Times New Roman" w:cs="Times New Roman"/>
        </w:rPr>
        <w:t xml:space="preserve"> cases per year </w:t>
      </w:r>
      <w:r w:rsidR="00055ACD">
        <w:rPr>
          <w:rFonts w:ascii="Times New Roman" w:hAnsi="Times New Roman" w:cs="Times New Roman"/>
        </w:rPr>
        <w:t>from 2010-2018</w:t>
      </w:r>
      <w:r>
        <w:rPr>
          <w:rFonts w:ascii="Times New Roman" w:hAnsi="Times New Roman" w:cs="Times New Roman"/>
        </w:rPr>
        <w:t xml:space="preserve">. </w:t>
      </w:r>
    </w:p>
    <w:p w14:paraId="0940F104" w14:textId="7C27F0DF" w:rsidR="00957CE3" w:rsidRDefault="00957CE3" w:rsidP="006F0F9A">
      <w:pPr>
        <w:pStyle w:val="NoSpacing"/>
        <w:spacing w:line="480" w:lineRule="auto"/>
        <w:ind w:firstLine="720"/>
        <w:rPr>
          <w:rFonts w:ascii="Times New Roman" w:hAnsi="Times New Roman" w:cs="Times New Roman"/>
        </w:rPr>
      </w:pPr>
      <w:r>
        <w:rPr>
          <w:rFonts w:ascii="Times New Roman" w:hAnsi="Times New Roman" w:cs="Times New Roman"/>
        </w:rPr>
        <w:t xml:space="preserve">Overall, </w:t>
      </w:r>
      <w:r w:rsidRPr="000E15C0">
        <w:rPr>
          <w:rFonts w:ascii="Times New Roman" w:hAnsi="Times New Roman" w:cs="Times New Roman"/>
        </w:rPr>
        <w:t xml:space="preserve">there was a </w:t>
      </w:r>
      <w:r w:rsidR="00055ACD">
        <w:rPr>
          <w:rFonts w:ascii="Times New Roman" w:hAnsi="Times New Roman" w:cs="Times New Roman"/>
        </w:rPr>
        <w:t>notable</w:t>
      </w:r>
      <w:r w:rsidRPr="000E15C0">
        <w:rPr>
          <w:rFonts w:ascii="Times New Roman" w:hAnsi="Times New Roman" w:cs="Times New Roman"/>
        </w:rPr>
        <w:t xml:space="preserve"> difference in the</w:t>
      </w:r>
      <w:r>
        <w:rPr>
          <w:rFonts w:ascii="Times New Roman" w:hAnsi="Times New Roman" w:cs="Times New Roman"/>
        </w:rPr>
        <w:t xml:space="preserve"> number of strandings per season, with fewer strandings</w:t>
      </w:r>
      <w:r w:rsidR="006E67B9">
        <w:rPr>
          <w:rFonts w:ascii="Times New Roman" w:hAnsi="Times New Roman" w:cs="Times New Roman"/>
        </w:rPr>
        <w:t xml:space="preserve"> across all species</w:t>
      </w:r>
      <w:r>
        <w:rPr>
          <w:rFonts w:ascii="Times New Roman" w:hAnsi="Times New Roman" w:cs="Times New Roman"/>
        </w:rPr>
        <w:t xml:space="preserve"> in the fall and winter (</w:t>
      </w:r>
      <w:r w:rsidR="00F8402B">
        <w:rPr>
          <w:rFonts w:ascii="Times New Roman" w:hAnsi="Times New Roman" w:cs="Times New Roman"/>
        </w:rPr>
        <w:t>mean</w:t>
      </w:r>
      <w:r w:rsidR="0018253E">
        <w:rPr>
          <w:rFonts w:ascii="Times New Roman" w:hAnsi="Times New Roman" w:cs="Times New Roman"/>
        </w:rPr>
        <w:t xml:space="preserve"> of</w:t>
      </w:r>
      <w:r>
        <w:rPr>
          <w:rFonts w:ascii="Times New Roman" w:hAnsi="Times New Roman" w:cs="Times New Roman"/>
        </w:rPr>
        <w:t xml:space="preserve"> 13-15 per year per season) compared with the spring and summer (</w:t>
      </w:r>
      <w:r w:rsidR="00F8402B">
        <w:rPr>
          <w:rFonts w:ascii="Times New Roman" w:hAnsi="Times New Roman" w:cs="Times New Roman"/>
        </w:rPr>
        <w:t>mean</w:t>
      </w:r>
      <w:r w:rsidR="0018253E">
        <w:rPr>
          <w:rFonts w:ascii="Times New Roman" w:hAnsi="Times New Roman" w:cs="Times New Roman"/>
        </w:rPr>
        <w:t xml:space="preserve"> of</w:t>
      </w:r>
      <w:r w:rsidR="00F8402B">
        <w:rPr>
          <w:rFonts w:ascii="Times New Roman" w:hAnsi="Times New Roman" w:cs="Times New Roman"/>
        </w:rPr>
        <w:t xml:space="preserve"> </w:t>
      </w:r>
      <w:r w:rsidR="00B24BF9">
        <w:rPr>
          <w:rFonts w:ascii="Times New Roman" w:hAnsi="Times New Roman" w:cs="Times New Roman"/>
        </w:rPr>
        <w:t>30-39 per year per season)</w:t>
      </w:r>
      <w:r>
        <w:rPr>
          <w:rFonts w:ascii="Times New Roman" w:hAnsi="Times New Roman" w:cs="Times New Roman"/>
        </w:rPr>
        <w:t xml:space="preserve">. </w:t>
      </w:r>
      <w:r w:rsidR="006E67B9">
        <w:rPr>
          <w:rFonts w:ascii="Times New Roman" w:hAnsi="Times New Roman" w:cs="Times New Roman"/>
        </w:rPr>
        <w:t>The effect of month in GAMs models was significant for four of the five foc</w:t>
      </w:r>
      <w:r w:rsidR="00802D6B">
        <w:rPr>
          <w:rFonts w:ascii="Times New Roman" w:hAnsi="Times New Roman" w:cs="Times New Roman"/>
        </w:rPr>
        <w:t>al</w:t>
      </w:r>
      <w:r w:rsidR="006E67B9">
        <w:rPr>
          <w:rFonts w:ascii="Times New Roman" w:hAnsi="Times New Roman" w:cs="Times New Roman"/>
        </w:rPr>
        <w:t xml:space="preserve"> species, indicating a seasonal peak in strandings between </w:t>
      </w:r>
      <w:r w:rsidR="0055563F">
        <w:rPr>
          <w:rFonts w:ascii="Times New Roman" w:hAnsi="Times New Roman" w:cs="Times New Roman"/>
        </w:rPr>
        <w:t>June</w:t>
      </w:r>
      <w:r w:rsidR="006E67B9">
        <w:rPr>
          <w:rFonts w:ascii="Times New Roman" w:hAnsi="Times New Roman" w:cs="Times New Roman"/>
        </w:rPr>
        <w:t>-August for harbor and Dall’s porpoises</w:t>
      </w:r>
      <w:r w:rsidR="0055563F">
        <w:rPr>
          <w:rFonts w:ascii="Times New Roman" w:hAnsi="Times New Roman" w:cs="Times New Roman"/>
        </w:rPr>
        <w:t xml:space="preserve"> and humpback whales with an earlier peak in May for gray whales (Figure </w:t>
      </w:r>
      <w:r w:rsidR="00802D6B">
        <w:rPr>
          <w:rFonts w:ascii="Times New Roman" w:hAnsi="Times New Roman" w:cs="Times New Roman"/>
        </w:rPr>
        <w:t>2</w:t>
      </w:r>
      <w:r w:rsidR="0055563F">
        <w:rPr>
          <w:rFonts w:ascii="Times New Roman" w:hAnsi="Times New Roman" w:cs="Times New Roman"/>
        </w:rPr>
        <w:t xml:space="preserve">). The best fit model for striped dolphins did not contain a significant effect of month. </w:t>
      </w:r>
    </w:p>
    <w:p w14:paraId="7D62B999" w14:textId="26D7CE1E" w:rsidR="00957CE3" w:rsidRDefault="00957CE3" w:rsidP="00957CE3">
      <w:pPr>
        <w:pStyle w:val="NoSpacing"/>
        <w:spacing w:line="480" w:lineRule="auto"/>
        <w:rPr>
          <w:rFonts w:ascii="Times New Roman" w:hAnsi="Times New Roman" w:cs="Times New Roman"/>
        </w:rPr>
      </w:pPr>
    </w:p>
    <w:p w14:paraId="43D9EF1F" w14:textId="1A410A48" w:rsidR="00C16DA2" w:rsidRDefault="00C16DA2" w:rsidP="00C16DA2">
      <w:pPr>
        <w:pStyle w:val="NoSpacing"/>
        <w:spacing w:line="480" w:lineRule="auto"/>
        <w:rPr>
          <w:rFonts w:ascii="Times New Roman" w:hAnsi="Times New Roman" w:cs="Times New Roman"/>
        </w:rPr>
      </w:pPr>
      <w:r>
        <w:rPr>
          <w:rFonts w:ascii="Times New Roman" w:hAnsi="Times New Roman" w:cs="Times New Roman"/>
          <w:b/>
        </w:rPr>
        <w:t xml:space="preserve">3.2 | </w:t>
      </w:r>
      <w:r w:rsidR="007A7A43">
        <w:rPr>
          <w:rFonts w:ascii="Times New Roman" w:hAnsi="Times New Roman" w:cs="Times New Roman"/>
          <w:b/>
        </w:rPr>
        <w:t>Spatial</w:t>
      </w:r>
      <w:r>
        <w:rPr>
          <w:rFonts w:ascii="Times New Roman" w:hAnsi="Times New Roman" w:cs="Times New Roman"/>
          <w:b/>
        </w:rPr>
        <w:t xml:space="preserve"> distribution</w:t>
      </w:r>
    </w:p>
    <w:p w14:paraId="1AB74C1C" w14:textId="69C400ED" w:rsidR="00C16DA2" w:rsidRDefault="00C16DA2" w:rsidP="00C16DA2">
      <w:pPr>
        <w:pStyle w:val="NoSpacing"/>
        <w:spacing w:line="480" w:lineRule="auto"/>
        <w:rPr>
          <w:rFonts w:ascii="Times New Roman" w:hAnsi="Times New Roman" w:cs="Times New Roman"/>
        </w:rPr>
      </w:pPr>
      <w:r>
        <w:rPr>
          <w:rFonts w:ascii="Times New Roman" w:hAnsi="Times New Roman" w:cs="Times New Roman"/>
        </w:rPr>
        <w:t>Overall, the number of strandings reported in inland Washington waters was higher than that reported along the coasts, though this is largely driven by spatial patterns in harbor porpoise strandings. Other frequently strand</w:t>
      </w:r>
      <w:r w:rsidR="00F8402B">
        <w:rPr>
          <w:rFonts w:ascii="Times New Roman" w:hAnsi="Times New Roman" w:cs="Times New Roman"/>
        </w:rPr>
        <w:t>ed</w:t>
      </w:r>
      <w:r>
        <w:rPr>
          <w:rFonts w:ascii="Times New Roman" w:hAnsi="Times New Roman" w:cs="Times New Roman"/>
        </w:rPr>
        <w:t xml:space="preserve"> species exhibited different spatial trends, with a higher number of striped dolphins stranding in Oregon, Dall’s porpoises in inland Washington waters, and gray whales along the Oregon coast and inland Washington waters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At the seasonal level, gray and humpback whale strandings were concentrated further south </w:t>
      </w:r>
      <w:r w:rsidR="006E67B9">
        <w:rPr>
          <w:rFonts w:ascii="Times New Roman" w:hAnsi="Times New Roman" w:cs="Times New Roman"/>
        </w:rPr>
        <w:t xml:space="preserve">on the outer coast </w:t>
      </w:r>
      <w:r>
        <w:rPr>
          <w:rFonts w:ascii="Times New Roman" w:hAnsi="Times New Roman" w:cs="Times New Roman"/>
        </w:rPr>
        <w:t>during fall compared with other months when more strandings occurred in Washington (</w:t>
      </w:r>
      <w:r w:rsidR="004E4EA9">
        <w:rPr>
          <w:rFonts w:ascii="Times New Roman" w:hAnsi="Times New Roman" w:cs="Times New Roman"/>
        </w:rPr>
        <w:t xml:space="preserve">Figure </w:t>
      </w:r>
      <w:r w:rsidR="00802D6B">
        <w:rPr>
          <w:rFonts w:ascii="Times New Roman" w:hAnsi="Times New Roman" w:cs="Times New Roman"/>
        </w:rPr>
        <w:t>3</w:t>
      </w:r>
      <w:r>
        <w:rPr>
          <w:rFonts w:ascii="Times New Roman" w:hAnsi="Times New Roman" w:cs="Times New Roman"/>
        </w:rPr>
        <w:t xml:space="preserve">). For harbor porpoises, cases were concentrated further north in fall and winter. </w:t>
      </w:r>
    </w:p>
    <w:p w14:paraId="1935006C" w14:textId="77777777" w:rsidR="00E977D4" w:rsidRDefault="00E977D4" w:rsidP="00957CE3">
      <w:pPr>
        <w:pStyle w:val="NoSpacing"/>
        <w:spacing w:line="480" w:lineRule="auto"/>
        <w:rPr>
          <w:rFonts w:ascii="Times New Roman" w:hAnsi="Times New Roman" w:cs="Times New Roman"/>
        </w:rPr>
      </w:pPr>
    </w:p>
    <w:p w14:paraId="26E3030E" w14:textId="693C0189" w:rsidR="00C07E10" w:rsidRPr="00727B50" w:rsidRDefault="00C07E10" w:rsidP="00C07E10">
      <w:pPr>
        <w:pStyle w:val="NoSpacing"/>
        <w:spacing w:line="480" w:lineRule="auto"/>
        <w:rPr>
          <w:rFonts w:ascii="Times New Roman" w:hAnsi="Times New Roman" w:cs="Times New Roman"/>
          <w:b/>
        </w:rPr>
      </w:pPr>
      <w:r>
        <w:rPr>
          <w:rFonts w:ascii="Times New Roman" w:hAnsi="Times New Roman" w:cs="Times New Roman"/>
          <w:b/>
        </w:rPr>
        <w:t xml:space="preserve">3.4 | Oceanographic conditions </w:t>
      </w:r>
    </w:p>
    <w:p w14:paraId="07CB3FE3" w14:textId="40AD4F67" w:rsidR="00055ACD" w:rsidRDefault="00055ACD" w:rsidP="00C13B56">
      <w:pPr>
        <w:pStyle w:val="NoSpacing"/>
        <w:spacing w:line="480" w:lineRule="auto"/>
        <w:rPr>
          <w:rFonts w:ascii="Times New Roman" w:hAnsi="Times New Roman" w:cs="Times New Roman"/>
        </w:rPr>
      </w:pPr>
      <w:r>
        <w:rPr>
          <w:rFonts w:ascii="Times New Roman" w:hAnsi="Times New Roman" w:cs="Times New Roman"/>
        </w:rPr>
        <w:lastRenderedPageBreak/>
        <w:t xml:space="preserve">To examine interannual and seasonal patterns with respect to strandings and oceanographic variability, GAMs were </w:t>
      </w:r>
      <w:r w:rsidR="0088180E">
        <w:rPr>
          <w:rFonts w:ascii="Times New Roman" w:hAnsi="Times New Roman" w:cs="Times New Roman"/>
        </w:rPr>
        <w:t>fit for</w:t>
      </w:r>
      <w:r>
        <w:rPr>
          <w:rFonts w:ascii="Times New Roman" w:hAnsi="Times New Roman" w:cs="Times New Roman"/>
        </w:rPr>
        <w:t xml:space="preserve"> the </w:t>
      </w:r>
      <w:r w:rsidR="006E67B9">
        <w:rPr>
          <w:rFonts w:ascii="Times New Roman" w:hAnsi="Times New Roman" w:cs="Times New Roman"/>
        </w:rPr>
        <w:t>five most commonly stranding focus</w:t>
      </w:r>
      <w:r w:rsidR="0088180E">
        <w:rPr>
          <w:rFonts w:ascii="Times New Roman" w:hAnsi="Times New Roman" w:cs="Times New Roman"/>
        </w:rPr>
        <w:t xml:space="preserve"> species, namely, harbor porpoise, gray </w:t>
      </w:r>
      <w:r w:rsidR="006E67B9">
        <w:rPr>
          <w:rFonts w:ascii="Times New Roman" w:hAnsi="Times New Roman" w:cs="Times New Roman"/>
        </w:rPr>
        <w:t xml:space="preserve">and humpback </w:t>
      </w:r>
      <w:r w:rsidR="0088180E">
        <w:rPr>
          <w:rFonts w:ascii="Times New Roman" w:hAnsi="Times New Roman" w:cs="Times New Roman"/>
        </w:rPr>
        <w:t xml:space="preserve">whale, </w:t>
      </w:r>
      <w:r w:rsidR="006E67B9">
        <w:rPr>
          <w:rFonts w:ascii="Times New Roman" w:hAnsi="Times New Roman" w:cs="Times New Roman"/>
        </w:rPr>
        <w:t xml:space="preserve">Dall’s porpoise, and </w:t>
      </w:r>
      <w:r w:rsidR="0088180E">
        <w:rPr>
          <w:rFonts w:ascii="Times New Roman" w:hAnsi="Times New Roman" w:cs="Times New Roman"/>
        </w:rPr>
        <w:t xml:space="preserve">striped dolphin. </w:t>
      </w:r>
      <w:r>
        <w:rPr>
          <w:rFonts w:ascii="Times New Roman" w:hAnsi="Times New Roman" w:cs="Times New Roman"/>
        </w:rPr>
        <w:t xml:space="preserve">For all </w:t>
      </w:r>
      <w:r w:rsidR="006E67B9">
        <w:rPr>
          <w:rFonts w:ascii="Times New Roman" w:hAnsi="Times New Roman" w:cs="Times New Roman"/>
        </w:rPr>
        <w:t>five focus</w:t>
      </w:r>
      <w:r>
        <w:rPr>
          <w:rFonts w:ascii="Times New Roman" w:hAnsi="Times New Roman" w:cs="Times New Roman"/>
        </w:rPr>
        <w:t xml:space="preserve"> species, including environmental covariates improved model fit as evidenced by lower AIC values and higher deviance explained (Table 2).</w:t>
      </w:r>
      <w:r w:rsidR="00C0722C">
        <w:rPr>
          <w:rFonts w:ascii="Times New Roman" w:hAnsi="Times New Roman" w:cs="Times New Roman"/>
        </w:rPr>
        <w:t xml:space="preserve"> For </w:t>
      </w:r>
      <w:r w:rsidR="006E67B9">
        <w:rPr>
          <w:rFonts w:ascii="Times New Roman" w:hAnsi="Times New Roman" w:cs="Times New Roman"/>
        </w:rPr>
        <w:t xml:space="preserve">three of the focus species, </w:t>
      </w:r>
      <w:r w:rsidR="00C13B56">
        <w:rPr>
          <w:rFonts w:ascii="Times New Roman" w:hAnsi="Times New Roman" w:cs="Times New Roman"/>
        </w:rPr>
        <w:t xml:space="preserve">SST (whether real-time or lagged) and wind were important variables in modeling associations between strandings and </w:t>
      </w:r>
      <w:r w:rsidR="006E67B9">
        <w:rPr>
          <w:rFonts w:ascii="Times New Roman" w:hAnsi="Times New Roman" w:cs="Times New Roman"/>
        </w:rPr>
        <w:t>oceanographic conditions</w:t>
      </w:r>
      <w:r w:rsidR="00C13B56">
        <w:rPr>
          <w:rFonts w:ascii="Times New Roman" w:hAnsi="Times New Roman" w:cs="Times New Roman"/>
        </w:rPr>
        <w:t xml:space="preserve">. </w:t>
      </w:r>
      <w:r w:rsidR="005F1C2F">
        <w:rPr>
          <w:rFonts w:ascii="Times New Roman" w:hAnsi="Times New Roman" w:cs="Times New Roman"/>
        </w:rPr>
        <w:t>For harbor porpoise, the best mode</w:t>
      </w:r>
      <w:r>
        <w:rPr>
          <w:rFonts w:ascii="Times New Roman" w:hAnsi="Times New Roman" w:cs="Times New Roman"/>
        </w:rPr>
        <w:t>l included smooth effects of year (</w:t>
      </w:r>
      <w:proofErr w:type="spellStart"/>
      <w:r>
        <w:rPr>
          <w:rFonts w:ascii="Times New Roman" w:hAnsi="Times New Roman" w:cs="Times New Roman"/>
        </w:rPr>
        <w:t>edf</w:t>
      </w:r>
      <w:proofErr w:type="spellEnd"/>
      <w:r>
        <w:rPr>
          <w:rFonts w:ascii="Times New Roman" w:hAnsi="Times New Roman" w:cs="Times New Roman"/>
        </w:rPr>
        <w:t xml:space="preserve"> = 4.1, p &lt; 0.01), month (</w:t>
      </w:r>
      <w:proofErr w:type="spellStart"/>
      <w:r>
        <w:rPr>
          <w:rFonts w:ascii="Times New Roman" w:hAnsi="Times New Roman" w:cs="Times New Roman"/>
        </w:rPr>
        <w:t>edf</w:t>
      </w:r>
      <w:proofErr w:type="spellEnd"/>
      <w:r>
        <w:rPr>
          <w:rFonts w:ascii="Times New Roman" w:hAnsi="Times New Roman" w:cs="Times New Roman"/>
        </w:rPr>
        <w:t xml:space="preserve"> = 7.</w:t>
      </w:r>
      <w:r w:rsidR="0055563F">
        <w:rPr>
          <w:rFonts w:ascii="Times New Roman" w:hAnsi="Times New Roman" w:cs="Times New Roman"/>
        </w:rPr>
        <w:t>2</w:t>
      </w:r>
      <w:r>
        <w:rPr>
          <w:rFonts w:ascii="Times New Roman" w:hAnsi="Times New Roman" w:cs="Times New Roman"/>
        </w:rPr>
        <w:t>, p &lt; 0.01), mixed layer depth (</w:t>
      </w:r>
      <w:proofErr w:type="spellStart"/>
      <w:r>
        <w:rPr>
          <w:rFonts w:ascii="Times New Roman" w:hAnsi="Times New Roman" w:cs="Times New Roman"/>
        </w:rPr>
        <w:t>edf</w:t>
      </w:r>
      <w:proofErr w:type="spellEnd"/>
      <w:r>
        <w:rPr>
          <w:rFonts w:ascii="Times New Roman" w:hAnsi="Times New Roman" w:cs="Times New Roman"/>
        </w:rPr>
        <w:t xml:space="preserve"> = 3.9, p &lt; 0.01), zonal (</w:t>
      </w:r>
      <w:proofErr w:type="spellStart"/>
      <w:r>
        <w:rPr>
          <w:rFonts w:ascii="Times New Roman" w:hAnsi="Times New Roman" w:cs="Times New Roman"/>
        </w:rPr>
        <w:t>edf</w:t>
      </w:r>
      <w:proofErr w:type="spellEnd"/>
      <w:r>
        <w:rPr>
          <w:rFonts w:ascii="Times New Roman" w:hAnsi="Times New Roman" w:cs="Times New Roman"/>
        </w:rPr>
        <w:t xml:space="preserve"> = 2.</w:t>
      </w:r>
      <w:r w:rsidR="0055563F">
        <w:rPr>
          <w:rFonts w:ascii="Times New Roman" w:hAnsi="Times New Roman" w:cs="Times New Roman"/>
        </w:rPr>
        <w:t>7</w:t>
      </w:r>
      <w:r>
        <w:rPr>
          <w:rFonts w:ascii="Times New Roman" w:hAnsi="Times New Roman" w:cs="Times New Roman"/>
        </w:rPr>
        <w:t>, p &lt; 0.01)</w:t>
      </w:r>
      <w:r w:rsidR="0055563F">
        <w:rPr>
          <w:rFonts w:ascii="Times New Roman" w:hAnsi="Times New Roman" w:cs="Times New Roman"/>
        </w:rPr>
        <w:t xml:space="preserve"> and meridional wind (</w:t>
      </w:r>
      <w:proofErr w:type="spellStart"/>
      <w:r w:rsidR="0055563F">
        <w:rPr>
          <w:rFonts w:ascii="Times New Roman" w:hAnsi="Times New Roman" w:cs="Times New Roman"/>
        </w:rPr>
        <w:t>edf</w:t>
      </w:r>
      <w:proofErr w:type="spellEnd"/>
      <w:r w:rsidR="0055563F">
        <w:rPr>
          <w:rFonts w:ascii="Times New Roman" w:hAnsi="Times New Roman" w:cs="Times New Roman"/>
        </w:rPr>
        <w:t xml:space="preserve"> = 2.4, p &lt; 0.01)</w:t>
      </w:r>
      <w:r>
        <w:rPr>
          <w:rFonts w:ascii="Times New Roman" w:hAnsi="Times New Roman" w:cs="Times New Roman"/>
        </w:rPr>
        <w:t>, and nearly linear effects of lagged SST (</w:t>
      </w:r>
      <w:proofErr w:type="spellStart"/>
      <w:r>
        <w:rPr>
          <w:rFonts w:ascii="Times New Roman" w:hAnsi="Times New Roman" w:cs="Times New Roman"/>
        </w:rPr>
        <w:t>edf</w:t>
      </w:r>
      <w:proofErr w:type="spellEnd"/>
      <w:r>
        <w:rPr>
          <w:rFonts w:ascii="Times New Roman" w:hAnsi="Times New Roman" w:cs="Times New Roman"/>
        </w:rPr>
        <w:t xml:space="preserve"> = 0.7, p &lt; 0.05)</w:t>
      </w:r>
      <w:r w:rsidR="0055563F">
        <w:rPr>
          <w:rFonts w:ascii="Times New Roman" w:hAnsi="Times New Roman" w:cs="Times New Roman"/>
        </w:rPr>
        <w:t xml:space="preserve"> a</w:t>
      </w:r>
      <w:r w:rsidR="00246CD6">
        <w:rPr>
          <w:rFonts w:ascii="Times New Roman" w:hAnsi="Times New Roman" w:cs="Times New Roman"/>
        </w:rPr>
        <w:t>n</w:t>
      </w:r>
      <w:r w:rsidR="0055563F">
        <w:rPr>
          <w:rFonts w:ascii="Times New Roman" w:hAnsi="Times New Roman" w:cs="Times New Roman"/>
        </w:rPr>
        <w:t>d</w:t>
      </w:r>
      <w:r>
        <w:rPr>
          <w:rFonts w:ascii="Times New Roman" w:hAnsi="Times New Roman" w:cs="Times New Roman"/>
        </w:rPr>
        <w:t xml:space="preserve"> lagged chlorophyll (</w:t>
      </w:r>
      <w:proofErr w:type="spellStart"/>
      <w:r>
        <w:rPr>
          <w:rFonts w:ascii="Times New Roman" w:hAnsi="Times New Roman" w:cs="Times New Roman"/>
        </w:rPr>
        <w:t>edf</w:t>
      </w:r>
      <w:proofErr w:type="spellEnd"/>
      <w:r>
        <w:rPr>
          <w:rFonts w:ascii="Times New Roman" w:hAnsi="Times New Roman" w:cs="Times New Roman"/>
        </w:rPr>
        <w:t xml:space="preserve"> = 1.</w:t>
      </w:r>
      <w:r w:rsidR="0055563F">
        <w:rPr>
          <w:rFonts w:ascii="Times New Roman" w:hAnsi="Times New Roman" w:cs="Times New Roman"/>
        </w:rPr>
        <w:t>1</w:t>
      </w:r>
      <w:r>
        <w:rPr>
          <w:rFonts w:ascii="Times New Roman" w:hAnsi="Times New Roman" w:cs="Times New Roman"/>
        </w:rPr>
        <w:t>, p &lt; 0.05</w:t>
      </w:r>
      <w:r w:rsidRPr="00802D6B">
        <w:rPr>
          <w:rFonts w:ascii="Times New Roman" w:hAnsi="Times New Roman" w:cs="Times New Roman"/>
        </w:rPr>
        <w:t>) (Figure</w:t>
      </w:r>
      <w:r w:rsidR="00802D6B" w:rsidRPr="00802D6B">
        <w:rPr>
          <w:rFonts w:ascii="Times New Roman" w:hAnsi="Times New Roman" w:cs="Times New Roman"/>
        </w:rPr>
        <w:t xml:space="preserve"> 2</w:t>
      </w:r>
      <w:r w:rsidRPr="00802D6B">
        <w:rPr>
          <w:rFonts w:ascii="Times New Roman" w:hAnsi="Times New Roman" w:cs="Times New Roman"/>
        </w:rPr>
        <w:t>).</w:t>
      </w:r>
      <w:r w:rsidR="0088180E" w:rsidRPr="00802D6B">
        <w:rPr>
          <w:rFonts w:ascii="Times New Roman" w:hAnsi="Times New Roman" w:cs="Times New Roman"/>
        </w:rPr>
        <w:t xml:space="preserve"> This model would predict </w:t>
      </w:r>
      <w:r w:rsidRPr="00802D6B">
        <w:rPr>
          <w:rFonts w:ascii="Times New Roman" w:hAnsi="Times New Roman" w:cs="Times New Roman"/>
        </w:rPr>
        <w:t xml:space="preserve">increased </w:t>
      </w:r>
      <w:r w:rsidR="0088180E" w:rsidRPr="00802D6B">
        <w:rPr>
          <w:rFonts w:ascii="Times New Roman" w:hAnsi="Times New Roman" w:cs="Times New Roman"/>
        </w:rPr>
        <w:t>strandings</w:t>
      </w:r>
      <w:r w:rsidRPr="00802D6B">
        <w:rPr>
          <w:rFonts w:ascii="Times New Roman" w:hAnsi="Times New Roman" w:cs="Times New Roman"/>
        </w:rPr>
        <w:t xml:space="preserve"> in late summer and under conditions</w:t>
      </w:r>
      <w:r>
        <w:rPr>
          <w:rFonts w:ascii="Times New Roman" w:hAnsi="Times New Roman" w:cs="Times New Roman"/>
        </w:rPr>
        <w:t xml:space="preserve"> with lower water temperatures, lower chlorophyll concentrations, and greater meridional wind velocities. Strandings would also be predicted to decrease with increasing mixed layer depth and at very high and very low zonal wind velocities (Figure 2). This best model with environmental covariates explained 7</w:t>
      </w:r>
      <w:r w:rsidR="0055563F">
        <w:rPr>
          <w:rFonts w:ascii="Times New Roman" w:hAnsi="Times New Roman" w:cs="Times New Roman"/>
        </w:rPr>
        <w:t>2</w:t>
      </w:r>
      <w:r>
        <w:rPr>
          <w:rFonts w:ascii="Times New Roman" w:hAnsi="Times New Roman" w:cs="Times New Roman"/>
        </w:rPr>
        <w:t xml:space="preserve">% deviance, higher than the other three species most likely due to the higher sample size rather than a tighter association between strandings and oceanographic conditions. </w:t>
      </w:r>
    </w:p>
    <w:p w14:paraId="18EEE4A5" w14:textId="5D11EDD5" w:rsidR="004F33C1"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G</w:t>
      </w:r>
      <w:r w:rsidR="00055ACD">
        <w:rPr>
          <w:rFonts w:ascii="Times New Roman" w:hAnsi="Times New Roman" w:cs="Times New Roman"/>
        </w:rPr>
        <w:t>ray whale</w:t>
      </w:r>
      <w:r w:rsidR="004F33C1">
        <w:rPr>
          <w:rFonts w:ascii="Times New Roman" w:hAnsi="Times New Roman" w:cs="Times New Roman"/>
        </w:rPr>
        <w:t xml:space="preserve"> </w:t>
      </w:r>
      <w:r>
        <w:rPr>
          <w:rFonts w:ascii="Times New Roman" w:hAnsi="Times New Roman" w:cs="Times New Roman"/>
        </w:rPr>
        <w:t xml:space="preserve">strandings were </w:t>
      </w:r>
      <w:r w:rsidR="004F33C1">
        <w:rPr>
          <w:rFonts w:ascii="Times New Roman" w:hAnsi="Times New Roman" w:cs="Times New Roman"/>
        </w:rPr>
        <w:t>best</w:t>
      </w:r>
      <w:r>
        <w:rPr>
          <w:rFonts w:ascii="Times New Roman" w:hAnsi="Times New Roman" w:cs="Times New Roman"/>
        </w:rPr>
        <w:t xml:space="preserve"> </w:t>
      </w:r>
      <w:r w:rsidR="006F1AB5">
        <w:rPr>
          <w:rFonts w:ascii="Times New Roman" w:hAnsi="Times New Roman" w:cs="Times New Roman"/>
        </w:rPr>
        <w:t xml:space="preserve">explained </w:t>
      </w:r>
      <w:r w:rsidR="0055563F">
        <w:rPr>
          <w:rFonts w:ascii="Times New Roman" w:hAnsi="Times New Roman" w:cs="Times New Roman"/>
        </w:rPr>
        <w:t>by</w:t>
      </w:r>
      <w:r>
        <w:rPr>
          <w:rFonts w:ascii="Times New Roman" w:hAnsi="Times New Roman" w:cs="Times New Roman"/>
        </w:rPr>
        <w:t xml:space="preserve"> a</w:t>
      </w:r>
      <w:r w:rsidR="004F33C1">
        <w:rPr>
          <w:rFonts w:ascii="Times New Roman" w:hAnsi="Times New Roman" w:cs="Times New Roman"/>
        </w:rPr>
        <w:t xml:space="preserve"> model</w:t>
      </w:r>
      <w:r w:rsidR="00055ACD">
        <w:rPr>
          <w:rFonts w:ascii="Times New Roman" w:hAnsi="Times New Roman" w:cs="Times New Roman"/>
        </w:rPr>
        <w:t xml:space="preserve"> </w:t>
      </w:r>
      <w:r>
        <w:rPr>
          <w:rFonts w:ascii="Times New Roman" w:hAnsi="Times New Roman" w:cs="Times New Roman"/>
        </w:rPr>
        <w:t xml:space="preserve">that </w:t>
      </w:r>
      <w:r w:rsidR="00055ACD">
        <w:rPr>
          <w:rFonts w:ascii="Times New Roman" w:hAnsi="Times New Roman" w:cs="Times New Roman"/>
        </w:rPr>
        <w:t>included smooth terms for year (</w:t>
      </w:r>
      <w:commentRangeStart w:id="15"/>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9.0</w:t>
      </w:r>
      <w:commentRangeEnd w:id="15"/>
      <w:r w:rsidR="0055563F">
        <w:rPr>
          <w:rStyle w:val="CommentReference"/>
          <w:rFonts w:ascii="Times New Roman" w:eastAsia="Times New Roman" w:hAnsi="Times New Roman" w:cs="Times New Roman"/>
        </w:rPr>
        <w:commentReference w:id="15"/>
      </w:r>
      <w:r w:rsidR="00055ACD">
        <w:rPr>
          <w:rFonts w:ascii="Times New Roman" w:hAnsi="Times New Roman" w:cs="Times New Roman"/>
        </w:rPr>
        <w:t>, p &lt; 0.05), month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5.6, p &lt; 0.05), lagged SST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0.6, p = 0.10), upwelling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0.4, p = 0.15), and meridional wind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0.7, p &lt; 0.</w:t>
      </w:r>
      <w:r w:rsidR="0055563F">
        <w:rPr>
          <w:rFonts w:ascii="Times New Roman" w:hAnsi="Times New Roman" w:cs="Times New Roman"/>
        </w:rPr>
        <w:t>1</w:t>
      </w:r>
      <w:r w:rsidR="00055ACD">
        <w:rPr>
          <w:rFonts w:ascii="Times New Roman" w:hAnsi="Times New Roman" w:cs="Times New Roman"/>
        </w:rPr>
        <w:t xml:space="preserve">). </w:t>
      </w:r>
      <w:r w:rsidR="004F33C1">
        <w:rPr>
          <w:rFonts w:ascii="Times New Roman" w:hAnsi="Times New Roman" w:cs="Times New Roman"/>
        </w:rPr>
        <w:t xml:space="preserve">This model would predict </w:t>
      </w:r>
      <w:r w:rsidR="00055ACD">
        <w:rPr>
          <w:rFonts w:ascii="Times New Roman" w:hAnsi="Times New Roman" w:cs="Times New Roman"/>
        </w:rPr>
        <w:t>increased</w:t>
      </w:r>
      <w:r w:rsidR="004F33C1">
        <w:rPr>
          <w:rFonts w:ascii="Times New Roman" w:hAnsi="Times New Roman" w:cs="Times New Roman"/>
        </w:rPr>
        <w:t xml:space="preserve"> stranding</w:t>
      </w:r>
      <w:r w:rsidR="00055ACD">
        <w:rPr>
          <w:rFonts w:ascii="Times New Roman" w:hAnsi="Times New Roman" w:cs="Times New Roman"/>
        </w:rPr>
        <w:t>s with increasing temperatures, upwelling, and winds with a seasonal peak in May (Figure 2). Gray whale strandings were highest at the beginning of the study period due to an Unusual Mortality Event that occurred in the preceding years</w:t>
      </w:r>
      <w:r w:rsidR="008F7017">
        <w:rPr>
          <w:rFonts w:ascii="Times New Roman" w:hAnsi="Times New Roman" w:cs="Times New Roman"/>
        </w:rPr>
        <w:t xml:space="preserve"> (1999-2000)</w:t>
      </w:r>
      <w:r w:rsidR="00055ACD">
        <w:rPr>
          <w:rFonts w:ascii="Times New Roman" w:hAnsi="Times New Roman" w:cs="Times New Roman"/>
        </w:rPr>
        <w:t xml:space="preserve">. The </w:t>
      </w:r>
      <w:r w:rsidR="00055ACD">
        <w:rPr>
          <w:rFonts w:ascii="Times New Roman" w:hAnsi="Times New Roman" w:cs="Times New Roman"/>
        </w:rPr>
        <w:lastRenderedPageBreak/>
        <w:t>addition of environmental covariates to the model contributed less to model fit compared to the other species (5</w:t>
      </w:r>
      <w:r w:rsidR="0055563F">
        <w:rPr>
          <w:rFonts w:ascii="Times New Roman" w:hAnsi="Times New Roman" w:cs="Times New Roman"/>
        </w:rPr>
        <w:t>0</w:t>
      </w:r>
      <w:r w:rsidR="00055ACD">
        <w:rPr>
          <w:rFonts w:ascii="Times New Roman" w:hAnsi="Times New Roman" w:cs="Times New Roman"/>
        </w:rPr>
        <w:t xml:space="preserve">% versus 52% deviance explained, Table 2). </w:t>
      </w:r>
    </w:p>
    <w:p w14:paraId="200C4EE4" w14:textId="7FE171BC" w:rsidR="00055ACD"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T</w:t>
      </w:r>
      <w:r w:rsidR="00055ACD">
        <w:rPr>
          <w:rFonts w:ascii="Times New Roman" w:hAnsi="Times New Roman" w:cs="Times New Roman"/>
        </w:rPr>
        <w:t xml:space="preserve">he best model </w:t>
      </w:r>
      <w:r>
        <w:rPr>
          <w:rFonts w:ascii="Times New Roman" w:hAnsi="Times New Roman" w:cs="Times New Roman"/>
        </w:rPr>
        <w:t xml:space="preserve">for striped dolphins </w:t>
      </w:r>
      <w:r w:rsidR="00055ACD">
        <w:rPr>
          <w:rFonts w:ascii="Times New Roman" w:hAnsi="Times New Roman" w:cs="Times New Roman"/>
        </w:rPr>
        <w:t>did not include an effect of month but did include an increasing linear effect of year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w:t>
      </w:r>
      <w:r w:rsidR="0055563F">
        <w:rPr>
          <w:rFonts w:ascii="Times New Roman" w:hAnsi="Times New Roman" w:cs="Times New Roman"/>
        </w:rPr>
        <w:t>0.9</w:t>
      </w:r>
      <w:r w:rsidR="00055ACD">
        <w:rPr>
          <w:rFonts w:ascii="Times New Roman" w:hAnsi="Times New Roman" w:cs="Times New Roman"/>
        </w:rPr>
        <w:t>, p &lt; 0.</w:t>
      </w:r>
      <w:r w:rsidR="0055563F">
        <w:rPr>
          <w:rFonts w:ascii="Times New Roman" w:hAnsi="Times New Roman" w:cs="Times New Roman"/>
        </w:rPr>
        <w:t>1</w:t>
      </w:r>
      <w:r w:rsidR="00055ACD">
        <w:rPr>
          <w:rFonts w:ascii="Times New Roman" w:hAnsi="Times New Roman" w:cs="Times New Roman"/>
        </w:rPr>
        <w:t>), a decreasing linear effect of chlorophyll concentration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0.9, p &lt; 0.01), and smooth effects for sea surface height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3.</w:t>
      </w:r>
      <w:r w:rsidR="0055563F">
        <w:rPr>
          <w:rFonts w:ascii="Times New Roman" w:hAnsi="Times New Roman" w:cs="Times New Roman"/>
        </w:rPr>
        <w:t>5</w:t>
      </w:r>
      <w:r w:rsidR="00055ACD">
        <w:rPr>
          <w:rFonts w:ascii="Times New Roman" w:hAnsi="Times New Roman" w:cs="Times New Roman"/>
        </w:rPr>
        <w:t>, p &lt; 0.01) and upwelling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4.7, p &lt; 0.0</w:t>
      </w:r>
      <w:r w:rsidR="0055563F">
        <w:rPr>
          <w:rFonts w:ascii="Times New Roman" w:hAnsi="Times New Roman" w:cs="Times New Roman"/>
        </w:rPr>
        <w:t>1</w:t>
      </w:r>
      <w:r w:rsidR="00055ACD">
        <w:rPr>
          <w:rFonts w:ascii="Times New Roman" w:hAnsi="Times New Roman" w:cs="Times New Roman"/>
        </w:rPr>
        <w:t>) (Figure 2). This model would predict increased strandings with greater sea surface heights and lower chlorophyll concentrations. Strandings would also be lower with slightly positive upwelling but could be higher with negative or strongly positive upwelling (Figure 2). This model with covariates explained more of the deviance (55%) and had a lower AIC value compared to the model with only interannual and seasonal effects (3</w:t>
      </w:r>
      <w:r w:rsidR="00455784">
        <w:rPr>
          <w:rFonts w:ascii="Times New Roman" w:hAnsi="Times New Roman" w:cs="Times New Roman"/>
        </w:rPr>
        <w:t>9</w:t>
      </w:r>
      <w:r w:rsidR="00055ACD">
        <w:rPr>
          <w:rFonts w:ascii="Times New Roman" w:hAnsi="Times New Roman" w:cs="Times New Roman"/>
        </w:rPr>
        <w:t xml:space="preserve">% deviance, Table 2). </w:t>
      </w:r>
    </w:p>
    <w:p w14:paraId="789212E6" w14:textId="3A608DB1" w:rsidR="00CA19BE" w:rsidRPr="004F33C1" w:rsidRDefault="00D52E16" w:rsidP="00055ACD">
      <w:pPr>
        <w:pStyle w:val="NoSpacing"/>
        <w:spacing w:line="480" w:lineRule="auto"/>
        <w:ind w:firstLine="720"/>
        <w:rPr>
          <w:rFonts w:ascii="Times New Roman" w:hAnsi="Times New Roman" w:cs="Times New Roman"/>
        </w:rPr>
      </w:pPr>
      <w:r>
        <w:rPr>
          <w:rFonts w:ascii="Times New Roman" w:hAnsi="Times New Roman" w:cs="Times New Roman"/>
        </w:rPr>
        <w:t xml:space="preserve">In the case of </w:t>
      </w:r>
      <w:r w:rsidR="00055ACD">
        <w:rPr>
          <w:rFonts w:ascii="Times New Roman" w:hAnsi="Times New Roman" w:cs="Times New Roman"/>
        </w:rPr>
        <w:t>Dall’s porpoise</w:t>
      </w:r>
      <w:r>
        <w:rPr>
          <w:rFonts w:ascii="Times New Roman" w:hAnsi="Times New Roman" w:cs="Times New Roman"/>
        </w:rPr>
        <w:t xml:space="preserve"> strandings</w:t>
      </w:r>
      <w:r w:rsidR="00055ACD">
        <w:rPr>
          <w:rFonts w:ascii="Times New Roman" w:hAnsi="Times New Roman" w:cs="Times New Roman"/>
        </w:rPr>
        <w:t xml:space="preserve">, the best model included </w:t>
      </w:r>
      <w:r w:rsidR="00455784">
        <w:rPr>
          <w:rFonts w:ascii="Times New Roman" w:hAnsi="Times New Roman" w:cs="Times New Roman"/>
        </w:rPr>
        <w:t>a linear decreasing trend</w:t>
      </w:r>
      <w:r w:rsidR="00055ACD">
        <w:rPr>
          <w:rFonts w:ascii="Times New Roman" w:hAnsi="Times New Roman" w:cs="Times New Roman"/>
        </w:rPr>
        <w:t xml:space="preserve">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1.0, p &lt; 0.01)</w:t>
      </w:r>
      <w:r w:rsidR="00455784">
        <w:rPr>
          <w:rFonts w:ascii="Times New Roman" w:hAnsi="Times New Roman" w:cs="Times New Roman"/>
        </w:rPr>
        <w:t xml:space="preserve"> and smooth effects of </w:t>
      </w:r>
      <w:r w:rsidR="00055ACD">
        <w:rPr>
          <w:rFonts w:ascii="Times New Roman" w:hAnsi="Times New Roman" w:cs="Times New Roman"/>
        </w:rPr>
        <w:t>month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2.4, p &lt; 0.01), SST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0.6, p &lt; 0.1), MEI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0.8, p &lt; 0.05), NPGO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1.6, p &lt; 0.01), and lagged zonal wind (</w:t>
      </w:r>
      <w:proofErr w:type="spellStart"/>
      <w:r w:rsidR="00055ACD">
        <w:rPr>
          <w:rFonts w:ascii="Times New Roman" w:hAnsi="Times New Roman" w:cs="Times New Roman"/>
        </w:rPr>
        <w:t>edf</w:t>
      </w:r>
      <w:proofErr w:type="spellEnd"/>
      <w:r w:rsidR="00055ACD">
        <w:rPr>
          <w:rFonts w:ascii="Times New Roman" w:hAnsi="Times New Roman" w:cs="Times New Roman"/>
        </w:rPr>
        <w:t xml:space="preserve"> = 1.4, p &lt; 0.01). </w:t>
      </w:r>
      <w:r w:rsidR="00455784">
        <w:rPr>
          <w:rFonts w:ascii="Times New Roman" w:hAnsi="Times New Roman" w:cs="Times New Roman"/>
        </w:rPr>
        <w:t xml:space="preserve">Dall’s porpoise was the only species whose strandings exhibited relationships with basin-level oceanographic indices. </w:t>
      </w:r>
      <w:r w:rsidR="00055ACD">
        <w:rPr>
          <w:rFonts w:ascii="Times New Roman" w:hAnsi="Times New Roman" w:cs="Times New Roman"/>
        </w:rPr>
        <w:t xml:space="preserve">This best model would predict peak seasonal strandings during May-July, increased strandings with warmer temperatures and positive MEI values, and decreased strandings with positive NPGO values and higher zonal wind velocities (Figure 2). Including environmental covariates improved model fit but the model overall has low explained deviance at 27% (Table 2). </w:t>
      </w:r>
    </w:p>
    <w:p w14:paraId="2F7496A5" w14:textId="4DC01B50" w:rsidR="008C4E35" w:rsidRDefault="00D52E16" w:rsidP="00D705BC">
      <w:pPr>
        <w:pStyle w:val="NoSpacing"/>
        <w:spacing w:line="480" w:lineRule="auto"/>
        <w:rPr>
          <w:rFonts w:ascii="Times New Roman" w:hAnsi="Times New Roman" w:cs="Times New Roman"/>
        </w:rPr>
      </w:pPr>
      <w:r>
        <w:rPr>
          <w:rFonts w:ascii="Times New Roman" w:hAnsi="Times New Roman" w:cs="Times New Roman"/>
        </w:rPr>
        <w:tab/>
        <w:t xml:space="preserve">Humpback whale </w:t>
      </w:r>
      <w:r w:rsidRPr="00D52E16">
        <w:rPr>
          <w:rFonts w:ascii="Times New Roman" w:hAnsi="Times New Roman" w:cs="Times New Roman"/>
        </w:rPr>
        <w:t>strandings have increased in recent years</w:t>
      </w:r>
      <w:r>
        <w:rPr>
          <w:rFonts w:ascii="Times New Roman" w:hAnsi="Times New Roman" w:cs="Times New Roman"/>
        </w:rPr>
        <w:t>.</w:t>
      </w:r>
      <w:r w:rsidRPr="00D52E16">
        <w:rPr>
          <w:rFonts w:ascii="Times New Roman" w:hAnsi="Times New Roman" w:cs="Times New Roman"/>
        </w:rPr>
        <w:t xml:space="preserve"> </w:t>
      </w:r>
      <w:r>
        <w:rPr>
          <w:rFonts w:ascii="Times New Roman" w:hAnsi="Times New Roman" w:cs="Times New Roman"/>
        </w:rPr>
        <w:t>T</w:t>
      </w:r>
      <w:r w:rsidRPr="00D52E16">
        <w:rPr>
          <w:rFonts w:ascii="Times New Roman" w:hAnsi="Times New Roman" w:cs="Times New Roman"/>
        </w:rPr>
        <w:t xml:space="preserve">he best model </w:t>
      </w:r>
      <w:r>
        <w:rPr>
          <w:rFonts w:ascii="Times New Roman" w:hAnsi="Times New Roman" w:cs="Times New Roman"/>
        </w:rPr>
        <w:t xml:space="preserve">for this species </w:t>
      </w:r>
      <w:r w:rsidRPr="00D52E16">
        <w:rPr>
          <w:rFonts w:ascii="Times New Roman" w:hAnsi="Times New Roman" w:cs="Times New Roman"/>
        </w:rPr>
        <w:t xml:space="preserve">included </w:t>
      </w:r>
      <w:r w:rsidR="00455784">
        <w:rPr>
          <w:rFonts w:ascii="Times New Roman" w:hAnsi="Times New Roman" w:cs="Times New Roman"/>
        </w:rPr>
        <w:t xml:space="preserve">a nearly linear effect of </w:t>
      </w:r>
      <w:r w:rsidRPr="00D52E16">
        <w:rPr>
          <w:rFonts w:ascii="Times New Roman" w:hAnsi="Times New Roman" w:cs="Times New Roman"/>
        </w:rPr>
        <w:t>year (</w:t>
      </w:r>
      <w:proofErr w:type="spellStart"/>
      <w:r w:rsidRPr="00D52E16">
        <w:rPr>
          <w:rFonts w:ascii="Times New Roman" w:hAnsi="Times New Roman" w:cs="Times New Roman"/>
        </w:rPr>
        <w:t>edf</w:t>
      </w:r>
      <w:proofErr w:type="spellEnd"/>
      <w:r w:rsidRPr="00D52E16">
        <w:rPr>
          <w:rFonts w:ascii="Times New Roman" w:hAnsi="Times New Roman" w:cs="Times New Roman"/>
        </w:rPr>
        <w:t xml:space="preserve"> = </w:t>
      </w:r>
      <w:r w:rsidR="00455784">
        <w:rPr>
          <w:rFonts w:ascii="Times New Roman" w:hAnsi="Times New Roman" w:cs="Times New Roman"/>
        </w:rPr>
        <w:t>0.9</w:t>
      </w:r>
      <w:r w:rsidRPr="00D52E16">
        <w:rPr>
          <w:rFonts w:ascii="Times New Roman" w:hAnsi="Times New Roman" w:cs="Times New Roman"/>
        </w:rPr>
        <w:t xml:space="preserve">, p &lt; 0.01), </w:t>
      </w:r>
      <w:r w:rsidR="00455784" w:rsidRPr="00D52E16">
        <w:rPr>
          <w:rFonts w:ascii="Times New Roman" w:hAnsi="Times New Roman" w:cs="Times New Roman"/>
        </w:rPr>
        <w:t>upwelling (</w:t>
      </w:r>
      <w:proofErr w:type="spellStart"/>
      <w:r w:rsidR="00455784" w:rsidRPr="00D52E16">
        <w:rPr>
          <w:rFonts w:ascii="Times New Roman" w:hAnsi="Times New Roman" w:cs="Times New Roman"/>
        </w:rPr>
        <w:t>edf</w:t>
      </w:r>
      <w:proofErr w:type="spellEnd"/>
      <w:r w:rsidR="00455784" w:rsidRPr="00D52E16">
        <w:rPr>
          <w:rFonts w:ascii="Times New Roman" w:hAnsi="Times New Roman" w:cs="Times New Roman"/>
        </w:rPr>
        <w:t xml:space="preserve"> = 0.5, p = 0.11),</w:t>
      </w:r>
      <w:r w:rsidR="00455784">
        <w:rPr>
          <w:rFonts w:ascii="Times New Roman" w:hAnsi="Times New Roman" w:cs="Times New Roman"/>
        </w:rPr>
        <w:t xml:space="preserve"> and </w:t>
      </w:r>
      <w:r w:rsidR="00455784" w:rsidRPr="00D52E16">
        <w:rPr>
          <w:rFonts w:ascii="Times New Roman" w:hAnsi="Times New Roman" w:cs="Times New Roman"/>
        </w:rPr>
        <w:t>SST (</w:t>
      </w:r>
      <w:proofErr w:type="spellStart"/>
      <w:r w:rsidR="00455784" w:rsidRPr="00D52E16">
        <w:rPr>
          <w:rFonts w:ascii="Times New Roman" w:hAnsi="Times New Roman" w:cs="Times New Roman"/>
        </w:rPr>
        <w:t>edf</w:t>
      </w:r>
      <w:proofErr w:type="spellEnd"/>
      <w:r w:rsidR="00455784" w:rsidRPr="00D52E16">
        <w:rPr>
          <w:rFonts w:ascii="Times New Roman" w:hAnsi="Times New Roman" w:cs="Times New Roman"/>
        </w:rPr>
        <w:t xml:space="preserve"> = 0.77, p &lt; 0.05)</w:t>
      </w:r>
      <w:r w:rsidR="00455784">
        <w:rPr>
          <w:rFonts w:ascii="Times New Roman" w:hAnsi="Times New Roman" w:cs="Times New Roman"/>
        </w:rPr>
        <w:t xml:space="preserve">, and smooth effects of </w:t>
      </w:r>
      <w:r w:rsidRPr="00D52E16">
        <w:rPr>
          <w:rFonts w:ascii="Times New Roman" w:hAnsi="Times New Roman" w:cs="Times New Roman"/>
        </w:rPr>
        <w:t>month (</w:t>
      </w:r>
      <w:proofErr w:type="spellStart"/>
      <w:r w:rsidRPr="00D52E16">
        <w:rPr>
          <w:rFonts w:ascii="Times New Roman" w:hAnsi="Times New Roman" w:cs="Times New Roman"/>
        </w:rPr>
        <w:t>edf</w:t>
      </w:r>
      <w:proofErr w:type="spellEnd"/>
      <w:r w:rsidRPr="00D52E16">
        <w:rPr>
          <w:rFonts w:ascii="Times New Roman" w:hAnsi="Times New Roman" w:cs="Times New Roman"/>
        </w:rPr>
        <w:t xml:space="preserve"> = </w:t>
      </w:r>
      <w:r w:rsidR="00455784">
        <w:rPr>
          <w:rFonts w:ascii="Times New Roman" w:hAnsi="Times New Roman" w:cs="Times New Roman"/>
        </w:rPr>
        <w:t>2.0</w:t>
      </w:r>
      <w:r w:rsidRPr="00D52E16">
        <w:rPr>
          <w:rFonts w:ascii="Times New Roman" w:hAnsi="Times New Roman" w:cs="Times New Roman"/>
        </w:rPr>
        <w:t xml:space="preserve">, p &lt; 0.01) and </w:t>
      </w:r>
      <w:r w:rsidRPr="00D52E16">
        <w:rPr>
          <w:rFonts w:ascii="Times New Roman" w:hAnsi="Times New Roman" w:cs="Times New Roman"/>
        </w:rPr>
        <w:lastRenderedPageBreak/>
        <w:t xml:space="preserve">lagged meridional wind </w:t>
      </w:r>
      <w:commentRangeStart w:id="16"/>
      <w:r w:rsidRPr="00D52E16">
        <w:rPr>
          <w:rFonts w:ascii="Times New Roman" w:hAnsi="Times New Roman" w:cs="Times New Roman"/>
        </w:rPr>
        <w:t>(</w:t>
      </w:r>
      <w:proofErr w:type="spellStart"/>
      <w:r w:rsidRPr="00D52E16">
        <w:rPr>
          <w:rFonts w:ascii="Times New Roman" w:hAnsi="Times New Roman" w:cs="Times New Roman"/>
        </w:rPr>
        <w:t>edf</w:t>
      </w:r>
      <w:proofErr w:type="spellEnd"/>
      <w:r w:rsidRPr="00D52E16">
        <w:rPr>
          <w:rFonts w:ascii="Times New Roman" w:hAnsi="Times New Roman" w:cs="Times New Roman"/>
        </w:rPr>
        <w:t xml:space="preserve"> = 1.0, p &lt; 0.1</w:t>
      </w:r>
      <w:commentRangeEnd w:id="16"/>
      <w:r w:rsidR="00455784">
        <w:rPr>
          <w:rStyle w:val="CommentReference"/>
          <w:rFonts w:ascii="Times New Roman" w:eastAsia="Times New Roman" w:hAnsi="Times New Roman" w:cs="Times New Roman"/>
        </w:rPr>
        <w:commentReference w:id="16"/>
      </w:r>
      <w:r w:rsidRPr="00D52E16">
        <w:rPr>
          <w:rFonts w:ascii="Times New Roman" w:hAnsi="Times New Roman" w:cs="Times New Roman"/>
        </w:rPr>
        <w:t>) and. This best model would predict peak strandings in June and July, higher strandings in years with warmer sea surface temperature, and fewer strandings as upwelling and winds slowed (Figure 2). Including environmental covariates improved model fit, but only marginally over the model with only effects of month and year (Table 2).</w:t>
      </w:r>
    </w:p>
    <w:p w14:paraId="061900D7" w14:textId="77777777" w:rsidR="00D52E16" w:rsidRDefault="00D52E16" w:rsidP="00D705BC">
      <w:pPr>
        <w:pStyle w:val="NoSpacing"/>
        <w:spacing w:line="480" w:lineRule="auto"/>
        <w:rPr>
          <w:rFonts w:ascii="Times New Roman" w:hAnsi="Times New Roman" w:cs="Times New Roman"/>
        </w:rPr>
      </w:pPr>
    </w:p>
    <w:p w14:paraId="736C2F3F" w14:textId="12B1D538" w:rsidR="00B5512C" w:rsidRDefault="00B5512C" w:rsidP="00B5512C">
      <w:pPr>
        <w:pStyle w:val="NoSpacing"/>
        <w:spacing w:line="480" w:lineRule="auto"/>
        <w:rPr>
          <w:rFonts w:ascii="Times New Roman" w:hAnsi="Times New Roman" w:cs="Times New Roman"/>
          <w:b/>
        </w:rPr>
      </w:pPr>
      <w:r>
        <w:rPr>
          <w:rFonts w:ascii="Times New Roman" w:hAnsi="Times New Roman" w:cs="Times New Roman"/>
          <w:b/>
        </w:rPr>
        <w:t xml:space="preserve">4 </w:t>
      </w:r>
      <w:r>
        <w:rPr>
          <w:rFonts w:ascii="Times New Roman" w:hAnsi="Times New Roman" w:cs="Times New Roman"/>
        </w:rPr>
        <w:t xml:space="preserve">| </w:t>
      </w:r>
      <w:r>
        <w:rPr>
          <w:rFonts w:ascii="Times New Roman" w:hAnsi="Times New Roman" w:cs="Times New Roman"/>
          <w:b/>
        </w:rPr>
        <w:t>DISCUSSION</w:t>
      </w:r>
    </w:p>
    <w:p w14:paraId="214464F6" w14:textId="481D98B5" w:rsidR="00366ADE" w:rsidRDefault="00840E3F" w:rsidP="00840E3F">
      <w:pPr>
        <w:pStyle w:val="NoSpacing"/>
        <w:spacing w:line="480" w:lineRule="auto"/>
        <w:rPr>
          <w:rFonts w:ascii="Times New Roman" w:hAnsi="Times New Roman" w:cs="Times New Roman"/>
        </w:rPr>
      </w:pPr>
      <w:r>
        <w:rPr>
          <w:rFonts w:ascii="Times New Roman" w:hAnsi="Times New Roman" w:cs="Times New Roman"/>
        </w:rPr>
        <w:t xml:space="preserve">This study examined spatial, annual, and seasonal trends in cetacean stranding cases, primarily for four species, with the aim of </w:t>
      </w:r>
      <w:r w:rsidR="0055372C">
        <w:rPr>
          <w:rFonts w:ascii="Times New Roman" w:hAnsi="Times New Roman" w:cs="Times New Roman"/>
        </w:rPr>
        <w:t>comparing these results</w:t>
      </w:r>
      <w:r>
        <w:rPr>
          <w:rFonts w:ascii="Times New Roman" w:hAnsi="Times New Roman" w:cs="Times New Roman"/>
        </w:rPr>
        <w:t xml:space="preserve"> to previously identified stranding patterns and </w:t>
      </w:r>
      <w:r w:rsidR="0055372C">
        <w:rPr>
          <w:rFonts w:ascii="Times New Roman" w:hAnsi="Times New Roman" w:cs="Times New Roman"/>
        </w:rPr>
        <w:t xml:space="preserve">to </w:t>
      </w:r>
      <w:r>
        <w:rPr>
          <w:rFonts w:ascii="Times New Roman" w:hAnsi="Times New Roman" w:cs="Times New Roman"/>
        </w:rPr>
        <w:t>examine whether the variability in stranding cases can be explained by oceanographic conditions over the study period. In general, stranding</w:t>
      </w:r>
      <w:r w:rsidR="00306964">
        <w:rPr>
          <w:rFonts w:ascii="Times New Roman" w:hAnsi="Times New Roman" w:cs="Times New Roman"/>
        </w:rPr>
        <w:t xml:space="preserve"> report</w:t>
      </w:r>
      <w:r>
        <w:rPr>
          <w:rFonts w:ascii="Times New Roman" w:hAnsi="Times New Roman" w:cs="Times New Roman"/>
        </w:rPr>
        <w:t xml:space="preserve">s for many species increased since 2000 and are notably higher per year than </w:t>
      </w:r>
      <w:r w:rsidR="00306964">
        <w:rPr>
          <w:rFonts w:ascii="Times New Roman" w:hAnsi="Times New Roman" w:cs="Times New Roman"/>
        </w:rPr>
        <w:t xml:space="preserve">numbers </w:t>
      </w:r>
      <w:r w:rsidR="00A84BA7">
        <w:rPr>
          <w:rFonts w:ascii="Times New Roman" w:hAnsi="Times New Roman" w:cs="Times New Roman"/>
        </w:rPr>
        <w:t xml:space="preserve">reported </w:t>
      </w:r>
      <w:r>
        <w:rPr>
          <w:rFonts w:ascii="Times New Roman" w:hAnsi="Times New Roman" w:cs="Times New Roman"/>
        </w:rPr>
        <w:t xml:space="preserve">by Norman et al. (2004). </w:t>
      </w:r>
      <w:r w:rsidR="00A84BA7">
        <w:rPr>
          <w:rFonts w:ascii="Times New Roman" w:hAnsi="Times New Roman" w:cs="Times New Roman"/>
        </w:rPr>
        <w:t>I</w:t>
      </w:r>
      <w:r>
        <w:rPr>
          <w:rFonts w:ascii="Times New Roman" w:hAnsi="Times New Roman" w:cs="Times New Roman"/>
        </w:rPr>
        <w:t>ncorporating environmental variables in GAMs improved model fit for all of the f</w:t>
      </w:r>
      <w:r w:rsidR="00DD28F0">
        <w:rPr>
          <w:rFonts w:ascii="Times New Roman" w:hAnsi="Times New Roman" w:cs="Times New Roman"/>
        </w:rPr>
        <w:t>ive</w:t>
      </w:r>
      <w:r>
        <w:rPr>
          <w:rFonts w:ascii="Times New Roman" w:hAnsi="Times New Roman" w:cs="Times New Roman"/>
        </w:rPr>
        <w:t xml:space="preserve"> focal species</w:t>
      </w:r>
      <w:r w:rsidR="007C3877">
        <w:rPr>
          <w:rFonts w:ascii="Times New Roman" w:hAnsi="Times New Roman" w:cs="Times New Roman"/>
        </w:rPr>
        <w:t xml:space="preserve"> (gray</w:t>
      </w:r>
      <w:r w:rsidR="00DD28F0">
        <w:rPr>
          <w:rFonts w:ascii="Times New Roman" w:hAnsi="Times New Roman" w:cs="Times New Roman"/>
        </w:rPr>
        <w:t xml:space="preserve"> and humpback</w:t>
      </w:r>
      <w:r w:rsidR="007C3877">
        <w:rPr>
          <w:rFonts w:ascii="Times New Roman" w:hAnsi="Times New Roman" w:cs="Times New Roman"/>
        </w:rPr>
        <w:t xml:space="preserve"> whales</w:t>
      </w:r>
      <w:r w:rsidR="00DD28F0">
        <w:rPr>
          <w:rFonts w:ascii="Times New Roman" w:hAnsi="Times New Roman" w:cs="Times New Roman"/>
        </w:rPr>
        <w:t>,</w:t>
      </w:r>
      <w:r w:rsidR="007C3877">
        <w:rPr>
          <w:rFonts w:ascii="Times New Roman" w:hAnsi="Times New Roman" w:cs="Times New Roman"/>
        </w:rPr>
        <w:t xml:space="preserve"> striped dolphins, harbor and Dall’s porpoise)</w:t>
      </w:r>
      <w:r>
        <w:rPr>
          <w:rFonts w:ascii="Times New Roman" w:hAnsi="Times New Roman" w:cs="Times New Roman"/>
        </w:rPr>
        <w:t>, indicating that some variability in stranding cases can be explained by oceanographic conditions.</w:t>
      </w:r>
      <w:r w:rsidR="001C6B02">
        <w:rPr>
          <w:rFonts w:ascii="Times New Roman" w:hAnsi="Times New Roman" w:cs="Times New Roman"/>
        </w:rPr>
        <w:t xml:space="preserve"> The GAM framework is beneficial in this context because it allows for the estimation of non-linear effects of environmental covariates, which may most accurately reflect how species likely have ideal niche ranges for certain oceanographic conditions or ecosystem states that affect prey availability, foraging behavior, the prevalence of storms, or even disease. </w:t>
      </w:r>
    </w:p>
    <w:p w14:paraId="0C83F0DE" w14:textId="060D7B43" w:rsidR="00840E3F" w:rsidRPr="00D52E16" w:rsidRDefault="00D52E16" w:rsidP="00840E3F">
      <w:pPr>
        <w:pStyle w:val="NoSpacing"/>
        <w:spacing w:line="480" w:lineRule="auto"/>
        <w:rPr>
          <w:rFonts w:ascii="Times New Roman" w:hAnsi="Times New Roman" w:cs="Times New Roman"/>
        </w:rPr>
      </w:pPr>
      <w:r>
        <w:rPr>
          <w:rFonts w:ascii="Times New Roman" w:hAnsi="Times New Roman" w:cs="Times New Roman"/>
        </w:rPr>
        <w:tab/>
      </w:r>
    </w:p>
    <w:p w14:paraId="12A1D4B3" w14:textId="7E589DFF" w:rsidR="00840E3F" w:rsidRDefault="00840E3F" w:rsidP="00840E3F">
      <w:pPr>
        <w:pStyle w:val="NoSpacing"/>
        <w:spacing w:line="480" w:lineRule="auto"/>
        <w:rPr>
          <w:rFonts w:ascii="Times New Roman" w:hAnsi="Times New Roman" w:cs="Times New Roman"/>
          <w:b/>
        </w:rPr>
      </w:pPr>
      <w:r>
        <w:rPr>
          <w:rFonts w:ascii="Times New Roman" w:hAnsi="Times New Roman" w:cs="Times New Roman"/>
          <w:b/>
        </w:rPr>
        <w:t>4.1 Interannual variability</w:t>
      </w:r>
    </w:p>
    <w:p w14:paraId="0A1B385C" w14:textId="1AF7D7AA" w:rsidR="00926A8D" w:rsidRDefault="00926A8D" w:rsidP="00840E3F">
      <w:pPr>
        <w:pStyle w:val="NoSpacing"/>
        <w:spacing w:line="480" w:lineRule="auto"/>
        <w:rPr>
          <w:rFonts w:ascii="Times New Roman" w:hAnsi="Times New Roman" w:cs="Times New Roman"/>
        </w:rPr>
      </w:pPr>
      <w:r w:rsidRPr="00926A8D">
        <w:rPr>
          <w:rFonts w:ascii="Times New Roman" w:hAnsi="Times New Roman" w:cs="Times New Roman"/>
        </w:rPr>
        <w:t xml:space="preserve">Our </w:t>
      </w:r>
      <w:r w:rsidR="00455784">
        <w:rPr>
          <w:rFonts w:ascii="Times New Roman" w:hAnsi="Times New Roman" w:cs="Times New Roman"/>
        </w:rPr>
        <w:t>result</w:t>
      </w:r>
      <w:r w:rsidRPr="00926A8D">
        <w:rPr>
          <w:rFonts w:ascii="Times New Roman" w:hAnsi="Times New Roman" w:cs="Times New Roman"/>
        </w:rPr>
        <w:t>s suggest that the interannual variability of marine mammal stranding events over a</w:t>
      </w:r>
      <w:r>
        <w:rPr>
          <w:rFonts w:ascii="Times New Roman" w:hAnsi="Times New Roman" w:cs="Times New Roman"/>
        </w:rPr>
        <w:t>n 18</w:t>
      </w:r>
      <w:r w:rsidRPr="00926A8D">
        <w:rPr>
          <w:rFonts w:ascii="Times New Roman" w:hAnsi="Times New Roman" w:cs="Times New Roman"/>
        </w:rPr>
        <w:t xml:space="preserve">-year period is associated with </w:t>
      </w:r>
      <w:r w:rsidR="00246CD6">
        <w:rPr>
          <w:rFonts w:ascii="Times New Roman" w:hAnsi="Times New Roman" w:cs="Times New Roman"/>
        </w:rPr>
        <w:t xml:space="preserve">both </w:t>
      </w:r>
      <w:r w:rsidRPr="00926A8D">
        <w:rPr>
          <w:rFonts w:ascii="Times New Roman" w:hAnsi="Times New Roman" w:cs="Times New Roman"/>
        </w:rPr>
        <w:t>regional</w:t>
      </w:r>
      <w:r w:rsidR="00246CD6">
        <w:rPr>
          <w:rFonts w:ascii="Times New Roman" w:hAnsi="Times New Roman" w:cs="Times New Roman"/>
        </w:rPr>
        <w:t xml:space="preserve"> and basin-scale oceanographic conditions, though </w:t>
      </w:r>
      <w:r w:rsidR="00246CD6">
        <w:rPr>
          <w:rFonts w:ascii="Times New Roman" w:hAnsi="Times New Roman" w:cs="Times New Roman"/>
        </w:rPr>
        <w:lastRenderedPageBreak/>
        <w:t>patterns and correlations differ for each of the five most commonly stranding species</w:t>
      </w:r>
      <w:r>
        <w:rPr>
          <w:rFonts w:ascii="Times New Roman" w:hAnsi="Times New Roman" w:cs="Times New Roman"/>
        </w:rPr>
        <w:t xml:space="preserve">. </w:t>
      </w:r>
      <w:r w:rsidR="00246CD6">
        <w:rPr>
          <w:rFonts w:ascii="Times New Roman" w:hAnsi="Times New Roman" w:cs="Times New Roman"/>
        </w:rPr>
        <w:t xml:space="preserve">The smaller number of monthly stranding cases for many species makes the identification of these correlations impossible for all species that stranded over the study period. </w:t>
      </w:r>
    </w:p>
    <w:p w14:paraId="5DCBADD1" w14:textId="2BBBEED3" w:rsidR="00043B64" w:rsidRDefault="00284F7E" w:rsidP="00455784">
      <w:pPr>
        <w:pStyle w:val="NoSpacing"/>
        <w:spacing w:line="480" w:lineRule="auto"/>
        <w:ind w:firstLine="720"/>
        <w:rPr>
          <w:rFonts w:ascii="Times New Roman" w:hAnsi="Times New Roman" w:cs="Times New Roman"/>
        </w:rPr>
      </w:pPr>
      <w:r>
        <w:rPr>
          <w:rFonts w:ascii="Times New Roman" w:hAnsi="Times New Roman" w:cs="Times New Roman"/>
        </w:rPr>
        <w:t>Long-term increases in the number of reported strandings may result from changes in reporting effort due to increasing coastal activities, human habitation, and public interest in marine mammals</w:t>
      </w:r>
      <w:r w:rsidR="00455784">
        <w:rPr>
          <w:rFonts w:ascii="Times New Roman" w:hAnsi="Times New Roman" w:cs="Times New Roman"/>
        </w:rPr>
        <w:t xml:space="preserve"> (Warlick et al. 2018 and </w:t>
      </w:r>
      <w:r w:rsidR="00455784" w:rsidRPr="00455784">
        <w:rPr>
          <w:rFonts w:ascii="Times New Roman" w:hAnsi="Times New Roman" w:cs="Times New Roman"/>
          <w:highlight w:val="yellow"/>
        </w:rPr>
        <w:t>others</w:t>
      </w:r>
      <w:r w:rsidR="00455784">
        <w:rPr>
          <w:rFonts w:ascii="Times New Roman" w:hAnsi="Times New Roman" w:cs="Times New Roman"/>
        </w:rPr>
        <w:t>)</w:t>
      </w:r>
      <w:r>
        <w:rPr>
          <w:rFonts w:ascii="Times New Roman" w:hAnsi="Times New Roman" w:cs="Times New Roman"/>
        </w:rPr>
        <w:t>. For example, t</w:t>
      </w:r>
      <w:r w:rsidR="007C3877">
        <w:rPr>
          <w:rFonts w:ascii="Times New Roman" w:hAnsi="Times New Roman" w:cs="Times New Roman"/>
        </w:rPr>
        <w:t xml:space="preserve">he number of balaenopterid species </w:t>
      </w:r>
      <w:r w:rsidR="00306964">
        <w:rPr>
          <w:rFonts w:ascii="Times New Roman" w:hAnsi="Times New Roman" w:cs="Times New Roman"/>
        </w:rPr>
        <w:t xml:space="preserve">reported in Washington and Oregon increased to six (Table 1) compared to four previously reported (Norman </w:t>
      </w:r>
      <w:r w:rsidR="00D91F25">
        <w:rPr>
          <w:rFonts w:ascii="Times New Roman" w:hAnsi="Times New Roman" w:cs="Times New Roman"/>
        </w:rPr>
        <w:t>et al.</w:t>
      </w:r>
      <w:r w:rsidR="00306964">
        <w:rPr>
          <w:rFonts w:ascii="Times New Roman" w:hAnsi="Times New Roman" w:cs="Times New Roman"/>
        </w:rPr>
        <w:t xml:space="preserve"> 2004), with the two additional species </w:t>
      </w:r>
      <w:r w:rsidR="00455784">
        <w:rPr>
          <w:rFonts w:ascii="Times New Roman" w:hAnsi="Times New Roman" w:cs="Times New Roman"/>
        </w:rPr>
        <w:t xml:space="preserve">-- </w:t>
      </w:r>
      <w:proofErr w:type="spellStart"/>
      <w:r w:rsidR="00306964">
        <w:rPr>
          <w:rFonts w:ascii="Times New Roman" w:hAnsi="Times New Roman" w:cs="Times New Roman"/>
        </w:rPr>
        <w:t>Bryde’s</w:t>
      </w:r>
      <w:proofErr w:type="spellEnd"/>
      <w:r w:rsidR="00306964">
        <w:rPr>
          <w:rFonts w:ascii="Times New Roman" w:hAnsi="Times New Roman" w:cs="Times New Roman"/>
        </w:rPr>
        <w:t xml:space="preserve"> (</w:t>
      </w:r>
      <w:proofErr w:type="spellStart"/>
      <w:r w:rsidR="00306964" w:rsidRPr="00455784">
        <w:rPr>
          <w:rFonts w:ascii="Times New Roman" w:hAnsi="Times New Roman" w:cs="Times New Roman"/>
          <w:i/>
        </w:rPr>
        <w:t>B</w:t>
      </w:r>
      <w:r w:rsidR="0004493C">
        <w:rPr>
          <w:rFonts w:ascii="Times New Roman" w:hAnsi="Times New Roman" w:cs="Times New Roman"/>
          <w:i/>
        </w:rPr>
        <w:t>alaenoptera</w:t>
      </w:r>
      <w:proofErr w:type="spellEnd"/>
      <w:r w:rsidR="00306964" w:rsidRPr="00455784">
        <w:rPr>
          <w:rFonts w:ascii="Times New Roman" w:hAnsi="Times New Roman" w:cs="Times New Roman"/>
          <w:i/>
        </w:rPr>
        <w:t xml:space="preserve"> </w:t>
      </w:r>
      <w:proofErr w:type="spellStart"/>
      <w:r w:rsidR="00306964" w:rsidRPr="00455784">
        <w:rPr>
          <w:rFonts w:ascii="Times New Roman" w:hAnsi="Times New Roman" w:cs="Times New Roman"/>
          <w:i/>
        </w:rPr>
        <w:t>edeni</w:t>
      </w:r>
      <w:proofErr w:type="spellEnd"/>
      <w:r w:rsidR="00306964">
        <w:rPr>
          <w:rFonts w:ascii="Times New Roman" w:hAnsi="Times New Roman" w:cs="Times New Roman"/>
        </w:rPr>
        <w:t xml:space="preserve">) and </w:t>
      </w:r>
      <w:proofErr w:type="spellStart"/>
      <w:r w:rsidR="00306964">
        <w:rPr>
          <w:rFonts w:ascii="Times New Roman" w:hAnsi="Times New Roman" w:cs="Times New Roman"/>
        </w:rPr>
        <w:t>sei</w:t>
      </w:r>
      <w:proofErr w:type="spellEnd"/>
      <w:r w:rsidR="00306964">
        <w:rPr>
          <w:rFonts w:ascii="Times New Roman" w:hAnsi="Times New Roman" w:cs="Times New Roman"/>
        </w:rPr>
        <w:t xml:space="preserve"> (</w:t>
      </w:r>
      <w:r w:rsidR="00306964" w:rsidRPr="00455784">
        <w:rPr>
          <w:rFonts w:ascii="Times New Roman" w:hAnsi="Times New Roman" w:cs="Times New Roman"/>
          <w:i/>
        </w:rPr>
        <w:t>B. borealis</w:t>
      </w:r>
      <w:r w:rsidR="00306964">
        <w:rPr>
          <w:rFonts w:ascii="Times New Roman" w:hAnsi="Times New Roman" w:cs="Times New Roman"/>
        </w:rPr>
        <w:t>) whales</w:t>
      </w:r>
      <w:r w:rsidR="00455784">
        <w:rPr>
          <w:rFonts w:ascii="Times New Roman" w:hAnsi="Times New Roman" w:cs="Times New Roman"/>
        </w:rPr>
        <w:t xml:space="preserve"> --</w:t>
      </w:r>
      <w:r w:rsidR="00306964">
        <w:rPr>
          <w:rFonts w:ascii="Times New Roman" w:hAnsi="Times New Roman" w:cs="Times New Roman"/>
        </w:rPr>
        <w:t xml:space="preserve"> stranded due to ship strike</w:t>
      </w:r>
      <w:r w:rsidR="0004493C">
        <w:rPr>
          <w:rFonts w:ascii="Times New Roman" w:hAnsi="Times New Roman" w:cs="Times New Roman"/>
        </w:rPr>
        <w:t xml:space="preserve"> injuries</w:t>
      </w:r>
      <w:r w:rsidR="00306964">
        <w:rPr>
          <w:rFonts w:ascii="Times New Roman" w:hAnsi="Times New Roman" w:cs="Times New Roman"/>
        </w:rPr>
        <w:t xml:space="preserve"> (Cascadia Research Collective, unpublished data). </w:t>
      </w:r>
      <w:r w:rsidR="007C7BC1">
        <w:rPr>
          <w:rFonts w:ascii="Times New Roman" w:hAnsi="Times New Roman" w:cs="Times New Roman"/>
        </w:rPr>
        <w:t xml:space="preserve">The significant increase in strandings </w:t>
      </w:r>
      <w:r w:rsidR="00A539B6">
        <w:rPr>
          <w:rFonts w:ascii="Times New Roman" w:hAnsi="Times New Roman" w:cs="Times New Roman"/>
        </w:rPr>
        <w:t>of</w:t>
      </w:r>
      <w:r w:rsidR="007C7BC1">
        <w:rPr>
          <w:rFonts w:ascii="Times New Roman" w:hAnsi="Times New Roman" w:cs="Times New Roman"/>
        </w:rPr>
        <w:t xml:space="preserve"> harbor porpoise during the last 18 years</w:t>
      </w:r>
      <w:r w:rsidR="00A539B6">
        <w:rPr>
          <w:rFonts w:ascii="Times New Roman" w:hAnsi="Times New Roman" w:cs="Times New Roman"/>
        </w:rPr>
        <w:t xml:space="preserve">, </w:t>
      </w:r>
      <w:r w:rsidR="00051619">
        <w:rPr>
          <w:rFonts w:ascii="Times New Roman" w:hAnsi="Times New Roman" w:cs="Times New Roman"/>
        </w:rPr>
        <w:t>particularly in</w:t>
      </w:r>
      <w:r w:rsidR="00A539B6">
        <w:rPr>
          <w:rFonts w:ascii="Times New Roman" w:hAnsi="Times New Roman" w:cs="Times New Roman"/>
        </w:rPr>
        <w:t xml:space="preserve"> inland waters, </w:t>
      </w:r>
      <w:r w:rsidR="00455784">
        <w:rPr>
          <w:rFonts w:ascii="Times New Roman" w:hAnsi="Times New Roman" w:cs="Times New Roman"/>
        </w:rPr>
        <w:t xml:space="preserve">likely </w:t>
      </w:r>
      <w:r w:rsidR="00A539B6">
        <w:rPr>
          <w:rFonts w:ascii="Times New Roman" w:hAnsi="Times New Roman" w:cs="Times New Roman"/>
        </w:rPr>
        <w:t xml:space="preserve">reflects the return of this species to </w:t>
      </w:r>
      <w:r w:rsidR="00820137">
        <w:rPr>
          <w:rFonts w:ascii="Times New Roman" w:hAnsi="Times New Roman" w:cs="Times New Roman"/>
        </w:rPr>
        <w:t xml:space="preserve">inland Washington waters (i.e., </w:t>
      </w:r>
      <w:r w:rsidR="00A539B6">
        <w:rPr>
          <w:rFonts w:ascii="Times New Roman" w:hAnsi="Times New Roman" w:cs="Times New Roman"/>
        </w:rPr>
        <w:t>Puget Sound</w:t>
      </w:r>
      <w:r w:rsidR="00820137">
        <w:rPr>
          <w:rFonts w:ascii="Times New Roman" w:hAnsi="Times New Roman" w:cs="Times New Roman"/>
        </w:rPr>
        <w:t>)</w:t>
      </w:r>
      <w:r w:rsidR="00A539B6">
        <w:rPr>
          <w:rFonts w:ascii="Times New Roman" w:hAnsi="Times New Roman" w:cs="Times New Roman"/>
        </w:rPr>
        <w:t xml:space="preserve"> over this time period (Evenson, Anderson, </w:t>
      </w:r>
      <w:proofErr w:type="spellStart"/>
      <w:r w:rsidR="00051619">
        <w:rPr>
          <w:rFonts w:ascii="Times New Roman" w:hAnsi="Times New Roman" w:cs="Times New Roman"/>
        </w:rPr>
        <w:t>Murphie</w:t>
      </w:r>
      <w:proofErr w:type="spellEnd"/>
      <w:r w:rsidR="00051619">
        <w:rPr>
          <w:rFonts w:ascii="Times New Roman" w:hAnsi="Times New Roman" w:cs="Times New Roman"/>
        </w:rPr>
        <w:t xml:space="preserve">, </w:t>
      </w:r>
      <w:proofErr w:type="spellStart"/>
      <w:r w:rsidR="00051619">
        <w:rPr>
          <w:rFonts w:ascii="Times New Roman" w:hAnsi="Times New Roman" w:cs="Times New Roman"/>
        </w:rPr>
        <w:t>Cyra</w:t>
      </w:r>
      <w:proofErr w:type="spellEnd"/>
      <w:r w:rsidR="00051619">
        <w:rPr>
          <w:rFonts w:ascii="Times New Roman" w:hAnsi="Times New Roman" w:cs="Times New Roman"/>
        </w:rPr>
        <w:t xml:space="preserve">, &amp; </w:t>
      </w:r>
      <w:proofErr w:type="spellStart"/>
      <w:r w:rsidR="00051619">
        <w:rPr>
          <w:rFonts w:ascii="Times New Roman" w:hAnsi="Times New Roman" w:cs="Times New Roman"/>
        </w:rPr>
        <w:t>Calambokidis</w:t>
      </w:r>
      <w:proofErr w:type="spellEnd"/>
      <w:r w:rsidR="00051E43">
        <w:rPr>
          <w:rFonts w:ascii="Times New Roman" w:hAnsi="Times New Roman" w:cs="Times New Roman"/>
        </w:rPr>
        <w:t>,</w:t>
      </w:r>
      <w:r w:rsidR="00051619">
        <w:rPr>
          <w:rFonts w:ascii="Times New Roman" w:hAnsi="Times New Roman" w:cs="Times New Roman"/>
        </w:rPr>
        <w:t xml:space="preserve"> 2016), and represented a little less than three times the number previously reported for the region (Norman </w:t>
      </w:r>
      <w:r w:rsidR="00D91F25">
        <w:rPr>
          <w:rFonts w:ascii="Times New Roman" w:hAnsi="Times New Roman" w:cs="Times New Roman"/>
        </w:rPr>
        <w:t>et al.</w:t>
      </w:r>
      <w:r w:rsidR="00051619">
        <w:rPr>
          <w:rFonts w:ascii="Times New Roman" w:hAnsi="Times New Roman" w:cs="Times New Roman"/>
        </w:rPr>
        <w:t xml:space="preserve"> 2004). </w:t>
      </w:r>
    </w:p>
    <w:p w14:paraId="1FFC2C3E" w14:textId="6B5B2C71" w:rsidR="00E77A07" w:rsidRDefault="00976E59"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An increasing trend in harbor porpoise strandings was observed up until 2011-2012, at which time a </w:t>
      </w:r>
      <w:r w:rsidR="00455784">
        <w:rPr>
          <w:rFonts w:ascii="Times New Roman" w:hAnsi="Times New Roman" w:cs="Times New Roman"/>
        </w:rPr>
        <w:t xml:space="preserve">plateau or </w:t>
      </w:r>
      <w:r>
        <w:rPr>
          <w:rFonts w:ascii="Times New Roman" w:hAnsi="Times New Roman" w:cs="Times New Roman"/>
        </w:rPr>
        <w:t xml:space="preserve">decline in stranding reports was observed, continuing through 2018 (Figure </w:t>
      </w:r>
      <w:r w:rsidRPr="00A64831">
        <w:rPr>
          <w:rFonts w:ascii="Times New Roman" w:hAnsi="Times New Roman" w:cs="Times New Roman"/>
        </w:rPr>
        <w:t>1</w:t>
      </w:r>
      <w:r>
        <w:rPr>
          <w:rFonts w:ascii="Times New Roman" w:hAnsi="Times New Roman" w:cs="Times New Roman"/>
        </w:rPr>
        <w:t xml:space="preserve">). </w:t>
      </w:r>
      <w:r w:rsidR="00051619">
        <w:rPr>
          <w:rFonts w:ascii="Times New Roman" w:hAnsi="Times New Roman" w:cs="Times New Roman"/>
        </w:rPr>
        <w:t>After the gray whale Unusual Mortality Event of 1999-2000</w:t>
      </w:r>
      <w:r w:rsidR="00852718">
        <w:rPr>
          <w:rFonts w:ascii="Times New Roman" w:hAnsi="Times New Roman" w:cs="Times New Roman"/>
        </w:rPr>
        <w:t>,</w:t>
      </w:r>
      <w:r w:rsidR="00051619">
        <w:rPr>
          <w:rFonts w:ascii="Times New Roman" w:hAnsi="Times New Roman" w:cs="Times New Roman"/>
        </w:rPr>
        <w:t xml:space="preserve"> strandings </w:t>
      </w:r>
      <w:r w:rsidR="001D130B">
        <w:rPr>
          <w:rFonts w:ascii="Times New Roman" w:hAnsi="Times New Roman" w:cs="Times New Roman"/>
        </w:rPr>
        <w:t xml:space="preserve">were characterized by considerable inter-annual variability </w:t>
      </w:r>
      <w:r w:rsidR="00852718">
        <w:rPr>
          <w:rFonts w:ascii="Times New Roman" w:hAnsi="Times New Roman" w:cs="Times New Roman"/>
        </w:rPr>
        <w:t xml:space="preserve">over the next 18 years (Figure 1). However, </w:t>
      </w:r>
      <w:r w:rsidR="00043B64">
        <w:rPr>
          <w:rFonts w:ascii="Times New Roman" w:hAnsi="Times New Roman" w:cs="Times New Roman"/>
        </w:rPr>
        <w:t>an</w:t>
      </w:r>
      <w:r w:rsidR="00C924CD">
        <w:rPr>
          <w:rFonts w:ascii="Times New Roman" w:hAnsi="Times New Roman" w:cs="Times New Roman"/>
        </w:rPr>
        <w:t xml:space="preserve"> increase</w:t>
      </w:r>
      <w:r w:rsidR="00043B64">
        <w:rPr>
          <w:rFonts w:ascii="Times New Roman" w:hAnsi="Times New Roman" w:cs="Times New Roman"/>
        </w:rPr>
        <w:t xml:space="preserve"> in strandings was observed </w:t>
      </w:r>
      <w:r w:rsidR="00C924CD">
        <w:rPr>
          <w:rFonts w:ascii="Times New Roman" w:hAnsi="Times New Roman" w:cs="Times New Roman"/>
        </w:rPr>
        <w:t xml:space="preserve">starting in 2014, and </w:t>
      </w:r>
      <w:r w:rsidR="00852718">
        <w:rPr>
          <w:rFonts w:ascii="Times New Roman" w:hAnsi="Times New Roman" w:cs="Times New Roman"/>
        </w:rPr>
        <w:t>in the spring of 2019</w:t>
      </w:r>
      <w:r w:rsidR="00C924CD">
        <w:rPr>
          <w:rFonts w:ascii="Times New Roman" w:hAnsi="Times New Roman" w:cs="Times New Roman"/>
        </w:rPr>
        <w:t>,</w:t>
      </w:r>
      <w:r w:rsidR="00852718">
        <w:rPr>
          <w:rFonts w:ascii="Times New Roman" w:hAnsi="Times New Roman" w:cs="Times New Roman"/>
        </w:rPr>
        <w:t xml:space="preserve"> a second Unusual Mortality Event was declared and remains under investigation.</w:t>
      </w:r>
      <w:r w:rsidR="00051619">
        <w:rPr>
          <w:rFonts w:ascii="Times New Roman" w:hAnsi="Times New Roman" w:cs="Times New Roman"/>
        </w:rPr>
        <w:t xml:space="preserve"> </w:t>
      </w:r>
      <w:r w:rsidR="00207E05">
        <w:rPr>
          <w:rFonts w:ascii="Times New Roman" w:hAnsi="Times New Roman" w:cs="Times New Roman"/>
        </w:rPr>
        <w:t>The number of Dall’s porpoise stranding</w:t>
      </w:r>
      <w:r w:rsidR="00246CD6">
        <w:rPr>
          <w:rFonts w:ascii="Times New Roman" w:hAnsi="Times New Roman" w:cs="Times New Roman"/>
        </w:rPr>
        <w:t>s</w:t>
      </w:r>
      <w:r w:rsidR="00207E05">
        <w:rPr>
          <w:rFonts w:ascii="Times New Roman" w:hAnsi="Times New Roman" w:cs="Times New Roman"/>
        </w:rPr>
        <w:t xml:space="preserve"> significantly decreased </w:t>
      </w:r>
      <w:r w:rsidR="00246CD6">
        <w:rPr>
          <w:rFonts w:ascii="Times New Roman" w:hAnsi="Times New Roman" w:cs="Times New Roman"/>
        </w:rPr>
        <w:t>until 2011</w:t>
      </w:r>
      <w:r w:rsidR="00207E05">
        <w:rPr>
          <w:rFonts w:ascii="Times New Roman" w:hAnsi="Times New Roman" w:cs="Times New Roman"/>
        </w:rPr>
        <w:t>, coinciding with the increase in harbor porpoise strandings in inland waters.</w:t>
      </w:r>
      <w:r w:rsidR="00684957">
        <w:rPr>
          <w:rFonts w:ascii="Times New Roman" w:hAnsi="Times New Roman" w:cs="Times New Roman"/>
        </w:rPr>
        <w:t xml:space="preserve"> </w:t>
      </w:r>
      <w:r w:rsidR="008B7D9C">
        <w:rPr>
          <w:rFonts w:ascii="Times New Roman" w:hAnsi="Times New Roman" w:cs="Times New Roman"/>
        </w:rPr>
        <w:t>Though s</w:t>
      </w:r>
      <w:r w:rsidR="00852718">
        <w:rPr>
          <w:rFonts w:ascii="Times New Roman" w:hAnsi="Times New Roman" w:cs="Times New Roman"/>
        </w:rPr>
        <w:t>triped dolphin</w:t>
      </w:r>
      <w:r w:rsidR="008B7D9C">
        <w:rPr>
          <w:rFonts w:ascii="Times New Roman" w:hAnsi="Times New Roman" w:cs="Times New Roman"/>
        </w:rPr>
        <w:t xml:space="preserve"> </w:t>
      </w:r>
      <w:r w:rsidR="00CA7E61">
        <w:rPr>
          <w:rFonts w:ascii="Times New Roman" w:hAnsi="Times New Roman" w:cs="Times New Roman"/>
        </w:rPr>
        <w:t>abundance</w:t>
      </w:r>
      <w:r w:rsidR="00043B64">
        <w:rPr>
          <w:rFonts w:ascii="Times New Roman" w:hAnsi="Times New Roman" w:cs="Times New Roman"/>
        </w:rPr>
        <w:t xml:space="preserve"> trends </w:t>
      </w:r>
      <w:r w:rsidR="00CA7E61">
        <w:rPr>
          <w:rFonts w:ascii="Times New Roman" w:hAnsi="Times New Roman" w:cs="Times New Roman"/>
        </w:rPr>
        <w:t xml:space="preserve">have </w:t>
      </w:r>
      <w:r w:rsidR="00043B64">
        <w:rPr>
          <w:rFonts w:ascii="Times New Roman" w:hAnsi="Times New Roman" w:cs="Times New Roman"/>
        </w:rPr>
        <w:t>var</w:t>
      </w:r>
      <w:r w:rsidR="00CA7E61">
        <w:rPr>
          <w:rFonts w:ascii="Times New Roman" w:hAnsi="Times New Roman" w:cs="Times New Roman"/>
        </w:rPr>
        <w:t>ied</w:t>
      </w:r>
      <w:r w:rsidR="008B7D9C">
        <w:rPr>
          <w:rFonts w:ascii="Times New Roman" w:hAnsi="Times New Roman" w:cs="Times New Roman"/>
        </w:rPr>
        <w:t xml:space="preserve"> interannually </w:t>
      </w:r>
      <w:commentRangeStart w:id="17"/>
      <w:r w:rsidR="008B7D9C">
        <w:rPr>
          <w:rFonts w:ascii="Times New Roman" w:hAnsi="Times New Roman" w:cs="Times New Roman"/>
        </w:rPr>
        <w:t xml:space="preserve">(Becker </w:t>
      </w:r>
      <w:r w:rsidR="00D91F25">
        <w:rPr>
          <w:rFonts w:ascii="Times New Roman" w:hAnsi="Times New Roman" w:cs="Times New Roman"/>
        </w:rPr>
        <w:t>et al.</w:t>
      </w:r>
      <w:r w:rsidR="008B7D9C">
        <w:rPr>
          <w:rFonts w:ascii="Times New Roman" w:hAnsi="Times New Roman" w:cs="Times New Roman"/>
        </w:rPr>
        <w:t xml:space="preserve"> 2012</w:t>
      </w:r>
      <w:commentRangeEnd w:id="17"/>
      <w:r w:rsidR="00CA7E61">
        <w:rPr>
          <w:rStyle w:val="CommentReference"/>
          <w:rFonts w:ascii="Times New Roman" w:eastAsia="Times New Roman" w:hAnsi="Times New Roman" w:cs="Times New Roman"/>
        </w:rPr>
        <w:commentReference w:id="17"/>
      </w:r>
      <w:r w:rsidR="008B7D9C">
        <w:rPr>
          <w:rFonts w:ascii="Times New Roman" w:hAnsi="Times New Roman" w:cs="Times New Roman"/>
        </w:rPr>
        <w:t xml:space="preserve">), </w:t>
      </w:r>
      <w:r w:rsidR="00852718">
        <w:rPr>
          <w:rFonts w:ascii="Times New Roman" w:hAnsi="Times New Roman" w:cs="Times New Roman"/>
        </w:rPr>
        <w:t xml:space="preserve">strandings significantly increased over the last 18 years </w:t>
      </w:r>
      <w:r w:rsidR="00043B64">
        <w:rPr>
          <w:rFonts w:ascii="Times New Roman" w:hAnsi="Times New Roman" w:cs="Times New Roman"/>
        </w:rPr>
        <w:lastRenderedPageBreak/>
        <w:t>in the Pacific Northwest</w:t>
      </w:r>
      <w:r w:rsidR="00852718">
        <w:rPr>
          <w:rFonts w:ascii="Times New Roman" w:hAnsi="Times New Roman" w:cs="Times New Roman"/>
        </w:rPr>
        <w:t xml:space="preserve"> compared to </w:t>
      </w:r>
      <w:r w:rsidR="00246CD6">
        <w:rPr>
          <w:rFonts w:ascii="Times New Roman" w:hAnsi="Times New Roman" w:cs="Times New Roman"/>
        </w:rPr>
        <w:t xml:space="preserve">numbers </w:t>
      </w:r>
      <w:r w:rsidR="00852718">
        <w:rPr>
          <w:rFonts w:ascii="Times New Roman" w:hAnsi="Times New Roman" w:cs="Times New Roman"/>
        </w:rPr>
        <w:t xml:space="preserve">previously reported (Norman </w:t>
      </w:r>
      <w:r w:rsidR="00D91F25">
        <w:rPr>
          <w:rFonts w:ascii="Times New Roman" w:hAnsi="Times New Roman" w:cs="Times New Roman"/>
        </w:rPr>
        <w:t>et al.</w:t>
      </w:r>
      <w:r w:rsidR="00852718">
        <w:rPr>
          <w:rFonts w:ascii="Times New Roman" w:hAnsi="Times New Roman" w:cs="Times New Roman"/>
        </w:rPr>
        <w:t xml:space="preserve"> 2004)</w:t>
      </w:r>
      <w:r w:rsidR="008B7D9C">
        <w:rPr>
          <w:rFonts w:ascii="Times New Roman" w:hAnsi="Times New Roman" w:cs="Times New Roman"/>
        </w:rPr>
        <w:t>,</w:t>
      </w:r>
      <w:r w:rsidR="00852718">
        <w:rPr>
          <w:rFonts w:ascii="Times New Roman" w:hAnsi="Times New Roman" w:cs="Times New Roman"/>
        </w:rPr>
        <w:t xml:space="preserve"> with a steep increase beginning</w:t>
      </w:r>
      <w:r w:rsidR="00B471DA">
        <w:rPr>
          <w:rFonts w:ascii="Times New Roman" w:hAnsi="Times New Roman" w:cs="Times New Roman"/>
        </w:rPr>
        <w:t xml:space="preserve"> in 2010-2011</w:t>
      </w:r>
      <w:r w:rsidR="00852718">
        <w:rPr>
          <w:rFonts w:ascii="Times New Roman" w:hAnsi="Times New Roman" w:cs="Times New Roman"/>
        </w:rPr>
        <w:t xml:space="preserve"> (Figure 1).</w:t>
      </w:r>
      <w:r w:rsidR="00A539B6">
        <w:rPr>
          <w:rFonts w:ascii="Times New Roman" w:hAnsi="Times New Roman" w:cs="Times New Roman"/>
        </w:rPr>
        <w:t xml:space="preserve"> </w:t>
      </w:r>
      <w:r>
        <w:rPr>
          <w:rFonts w:ascii="Times New Roman" w:hAnsi="Times New Roman" w:cs="Times New Roman"/>
        </w:rPr>
        <w:t xml:space="preserve">A notable increase in the number of stranded humpback whales occurred over the study period, with a particular uptick starting in 2008, </w:t>
      </w:r>
      <w:r w:rsidR="00CA7E61">
        <w:rPr>
          <w:rFonts w:ascii="Times New Roman" w:hAnsi="Times New Roman" w:cs="Times New Roman"/>
        </w:rPr>
        <w:t xml:space="preserve">likely </w:t>
      </w:r>
      <w:r>
        <w:rPr>
          <w:rFonts w:ascii="Times New Roman" w:hAnsi="Times New Roman" w:cs="Times New Roman"/>
        </w:rPr>
        <w:t>reflect</w:t>
      </w:r>
      <w:r w:rsidR="00CA7E61">
        <w:rPr>
          <w:rFonts w:ascii="Times New Roman" w:hAnsi="Times New Roman" w:cs="Times New Roman"/>
        </w:rPr>
        <w:t>ing</w:t>
      </w:r>
      <w:r>
        <w:rPr>
          <w:rFonts w:ascii="Times New Roman" w:hAnsi="Times New Roman" w:cs="Times New Roman"/>
        </w:rPr>
        <w:t xml:space="preserve"> increases in the population of the California-Oregon-Washington stock over the past 20-30 years (Barlow </w:t>
      </w:r>
      <w:r w:rsidR="00D91F25">
        <w:rPr>
          <w:rFonts w:ascii="Times New Roman" w:hAnsi="Times New Roman" w:cs="Times New Roman"/>
        </w:rPr>
        <w:t>et al.</w:t>
      </w:r>
      <w:r>
        <w:rPr>
          <w:rFonts w:ascii="Times New Roman" w:hAnsi="Times New Roman" w:cs="Times New Roman"/>
        </w:rPr>
        <w:t xml:space="preserve"> 2011; </w:t>
      </w:r>
      <w:proofErr w:type="spellStart"/>
      <w:r>
        <w:rPr>
          <w:rFonts w:ascii="Times New Roman" w:hAnsi="Times New Roman" w:cs="Times New Roman"/>
        </w:rPr>
        <w:t>Calambokidis</w:t>
      </w:r>
      <w:proofErr w:type="spellEnd"/>
      <w:r>
        <w:rPr>
          <w:rFonts w:ascii="Times New Roman" w:hAnsi="Times New Roman" w:cs="Times New Roman"/>
        </w:rPr>
        <w:t xml:space="preserve">, Barlow, Flynn, Dobson, &amp; </w:t>
      </w:r>
      <w:proofErr w:type="spellStart"/>
      <w:r>
        <w:rPr>
          <w:rFonts w:ascii="Times New Roman" w:hAnsi="Times New Roman" w:cs="Times New Roman"/>
        </w:rPr>
        <w:t>Steiger</w:t>
      </w:r>
      <w:proofErr w:type="spellEnd"/>
      <w:r>
        <w:rPr>
          <w:rFonts w:ascii="Times New Roman" w:hAnsi="Times New Roman" w:cs="Times New Roman"/>
        </w:rPr>
        <w:t>, 2017).</w:t>
      </w:r>
      <w:r w:rsidR="00043B64">
        <w:rPr>
          <w:rFonts w:ascii="Times New Roman" w:hAnsi="Times New Roman" w:cs="Times New Roman"/>
        </w:rPr>
        <w:t xml:space="preserve"> </w:t>
      </w:r>
      <w:commentRangeStart w:id="18"/>
      <w:commentRangeEnd w:id="18"/>
      <w:r w:rsidR="00CA7E61">
        <w:rPr>
          <w:rStyle w:val="CommentReference"/>
          <w:rFonts w:ascii="Times New Roman" w:eastAsia="Times New Roman" w:hAnsi="Times New Roman" w:cs="Times New Roman"/>
        </w:rPr>
        <w:commentReference w:id="18"/>
      </w:r>
    </w:p>
    <w:p w14:paraId="75D8EC40" w14:textId="77777777" w:rsidR="00FF40BC" w:rsidRDefault="00FF40BC" w:rsidP="00840E3F">
      <w:pPr>
        <w:pStyle w:val="NoSpacing"/>
        <w:spacing w:line="480" w:lineRule="auto"/>
        <w:rPr>
          <w:rFonts w:ascii="Times New Roman" w:hAnsi="Times New Roman" w:cs="Times New Roman"/>
          <w:b/>
        </w:rPr>
      </w:pPr>
    </w:p>
    <w:p w14:paraId="37A24558" w14:textId="74D78E88" w:rsidR="00840E3F" w:rsidRDefault="00840E3F" w:rsidP="00840E3F">
      <w:pPr>
        <w:pStyle w:val="NoSpacing"/>
        <w:spacing w:line="480" w:lineRule="auto"/>
        <w:rPr>
          <w:rFonts w:ascii="Times New Roman" w:hAnsi="Times New Roman" w:cs="Times New Roman"/>
        </w:rPr>
      </w:pPr>
      <w:r>
        <w:rPr>
          <w:rFonts w:ascii="Times New Roman" w:hAnsi="Times New Roman" w:cs="Times New Roman"/>
          <w:b/>
        </w:rPr>
        <w:t>4.2 Spatio-temporal trends</w:t>
      </w:r>
    </w:p>
    <w:p w14:paraId="7A9F2EF9" w14:textId="721FFB19" w:rsidR="00C71330" w:rsidRDefault="00840E3F" w:rsidP="00840E3F">
      <w:pPr>
        <w:pStyle w:val="NoSpacing"/>
        <w:spacing w:line="480" w:lineRule="auto"/>
        <w:rPr>
          <w:rFonts w:ascii="Times New Roman" w:hAnsi="Times New Roman" w:cs="Times New Roman"/>
        </w:rPr>
      </w:pPr>
      <w:r>
        <w:rPr>
          <w:rFonts w:ascii="Times New Roman" w:hAnsi="Times New Roman" w:cs="Times New Roman"/>
        </w:rPr>
        <w:t xml:space="preserve">Spatio-temporal trends in stranding cases likely largely reflect the seasonal distribution and prevalence of each species based on life history characteristics such as migratory and foraging behavior. The majority </w:t>
      </w:r>
      <w:r w:rsidR="00CA7E61">
        <w:rPr>
          <w:rFonts w:ascii="Times New Roman" w:hAnsi="Times New Roman" w:cs="Times New Roman"/>
        </w:rPr>
        <w:t>(</w:t>
      </w:r>
      <w:r w:rsidR="0014046B">
        <w:rPr>
          <w:rFonts w:ascii="Times New Roman" w:hAnsi="Times New Roman" w:cs="Times New Roman"/>
        </w:rPr>
        <w:t>72%</w:t>
      </w:r>
      <w:r w:rsidR="00CA7E61">
        <w:rPr>
          <w:rFonts w:ascii="Times New Roman" w:hAnsi="Times New Roman" w:cs="Times New Roman"/>
        </w:rPr>
        <w:t xml:space="preserve">) </w:t>
      </w:r>
      <w:r>
        <w:rPr>
          <w:rFonts w:ascii="Times New Roman" w:hAnsi="Times New Roman" w:cs="Times New Roman"/>
        </w:rPr>
        <w:t xml:space="preserve">of harbor porpoise strandings occurred in WA </w:t>
      </w:r>
      <w:r w:rsidR="00D550B4">
        <w:rPr>
          <w:rFonts w:ascii="Times New Roman" w:hAnsi="Times New Roman" w:cs="Times New Roman"/>
        </w:rPr>
        <w:t xml:space="preserve">(particularly inland </w:t>
      </w:r>
      <w:r>
        <w:rPr>
          <w:rFonts w:ascii="Times New Roman" w:hAnsi="Times New Roman" w:cs="Times New Roman"/>
        </w:rPr>
        <w:t>waters</w:t>
      </w:r>
      <w:r w:rsidR="00D550B4">
        <w:rPr>
          <w:rFonts w:ascii="Times New Roman" w:hAnsi="Times New Roman" w:cs="Times New Roman"/>
        </w:rPr>
        <w:t>)</w:t>
      </w:r>
      <w:r>
        <w:rPr>
          <w:rFonts w:ascii="Times New Roman" w:hAnsi="Times New Roman" w:cs="Times New Roman"/>
        </w:rPr>
        <w:t xml:space="preserve"> and peaked seasonally in August, </w:t>
      </w:r>
      <w:r w:rsidR="00820137">
        <w:rPr>
          <w:rFonts w:ascii="Times New Roman" w:hAnsi="Times New Roman" w:cs="Times New Roman"/>
        </w:rPr>
        <w:t xml:space="preserve">with a lesser peak in late spring, </w:t>
      </w:r>
      <w:r w:rsidR="00D34B83">
        <w:rPr>
          <w:rFonts w:ascii="Times New Roman" w:hAnsi="Times New Roman" w:cs="Times New Roman"/>
        </w:rPr>
        <w:t xml:space="preserve">in contrast to a pattern of maximum strandings in summer and fall previously reported (Norman </w:t>
      </w:r>
      <w:r w:rsidR="00D91F25">
        <w:rPr>
          <w:rFonts w:ascii="Times New Roman" w:hAnsi="Times New Roman" w:cs="Times New Roman"/>
        </w:rPr>
        <w:t>et al.</w:t>
      </w:r>
      <w:r w:rsidR="00D34B83">
        <w:rPr>
          <w:rFonts w:ascii="Times New Roman" w:hAnsi="Times New Roman" w:cs="Times New Roman"/>
        </w:rPr>
        <w:t xml:space="preserve"> 2004)</w:t>
      </w:r>
      <w:r w:rsidR="00820137">
        <w:rPr>
          <w:rFonts w:ascii="Times New Roman" w:hAnsi="Times New Roman" w:cs="Times New Roman"/>
        </w:rPr>
        <w:t xml:space="preserve">. </w:t>
      </w:r>
      <w:r w:rsidR="00E66B95">
        <w:rPr>
          <w:rFonts w:ascii="Times New Roman" w:hAnsi="Times New Roman" w:cs="Times New Roman"/>
        </w:rPr>
        <w:t>With t</w:t>
      </w:r>
      <w:r w:rsidR="00820137">
        <w:rPr>
          <w:rFonts w:ascii="Times New Roman" w:hAnsi="Times New Roman" w:cs="Times New Roman"/>
        </w:rPr>
        <w:t xml:space="preserve">he increase in inland water strandings </w:t>
      </w:r>
      <w:r w:rsidR="00E66B95">
        <w:rPr>
          <w:rFonts w:ascii="Times New Roman" w:hAnsi="Times New Roman" w:cs="Times New Roman"/>
        </w:rPr>
        <w:t xml:space="preserve">over the last 18 years, there has been a seasonal shift in observed porpoise numbers from summer and fall to spring, but the reasons for this seasonal shift and increase in sighting numbers is unknown (Jefferson </w:t>
      </w:r>
      <w:r w:rsidR="00D91F25">
        <w:rPr>
          <w:rFonts w:ascii="Times New Roman" w:hAnsi="Times New Roman" w:cs="Times New Roman"/>
        </w:rPr>
        <w:t>et al.</w:t>
      </w:r>
      <w:r w:rsidR="00E66B95">
        <w:rPr>
          <w:rFonts w:ascii="Times New Roman" w:hAnsi="Times New Roman" w:cs="Times New Roman"/>
        </w:rPr>
        <w:t xml:space="preserve"> 2016)</w:t>
      </w:r>
      <w:del w:id="19" w:author="Amanda Warlick" w:date="2019-10-12T15:10:00Z">
        <w:r w:rsidDel="00246CD6">
          <w:rPr>
            <w:rFonts w:ascii="Times New Roman" w:hAnsi="Times New Roman" w:cs="Times New Roman"/>
          </w:rPr>
          <w:delText xml:space="preserve">. </w:delText>
        </w:r>
        <w:commentRangeStart w:id="20"/>
        <w:r w:rsidR="00C71330" w:rsidDel="00246CD6">
          <w:rPr>
            <w:rFonts w:ascii="Times New Roman" w:hAnsi="Times New Roman" w:cs="Times New Roman"/>
          </w:rPr>
          <w:delText>There are no data on yearly trends in harbor porpoise abundance along Oregon and the outer coast of Washington</w:delText>
        </w:r>
      </w:del>
      <w:r w:rsidR="00C71330">
        <w:rPr>
          <w:rFonts w:ascii="Times New Roman" w:hAnsi="Times New Roman" w:cs="Times New Roman"/>
        </w:rPr>
        <w:t xml:space="preserve">. </w:t>
      </w:r>
      <w:commentRangeEnd w:id="20"/>
      <w:r w:rsidR="00244886">
        <w:rPr>
          <w:rStyle w:val="CommentReference"/>
          <w:rFonts w:ascii="Times New Roman" w:eastAsia="Times New Roman" w:hAnsi="Times New Roman" w:cs="Times New Roman"/>
        </w:rPr>
        <w:commentReference w:id="20"/>
      </w:r>
    </w:p>
    <w:p w14:paraId="29CF1D5C" w14:textId="2FF90590" w:rsidR="00CF69B0" w:rsidRDefault="00840E3F" w:rsidP="00CF69B0">
      <w:pPr>
        <w:pStyle w:val="NoSpacing"/>
        <w:spacing w:line="480" w:lineRule="auto"/>
        <w:ind w:firstLine="720"/>
        <w:rPr>
          <w:rFonts w:ascii="Times New Roman" w:hAnsi="Times New Roman" w:cs="Times New Roman"/>
        </w:rPr>
      </w:pPr>
      <w:r>
        <w:rPr>
          <w:rFonts w:ascii="Times New Roman" w:hAnsi="Times New Roman" w:cs="Times New Roman"/>
        </w:rPr>
        <w:t>Gray whale strandings peak</w:t>
      </w:r>
      <w:r w:rsidR="00C924CD">
        <w:rPr>
          <w:rFonts w:ascii="Times New Roman" w:hAnsi="Times New Roman" w:cs="Times New Roman"/>
        </w:rPr>
        <w:t>ed</w:t>
      </w:r>
      <w:r>
        <w:rPr>
          <w:rFonts w:ascii="Times New Roman" w:hAnsi="Times New Roman" w:cs="Times New Roman"/>
        </w:rPr>
        <w:t xml:space="preserve"> in </w:t>
      </w:r>
      <w:r w:rsidR="00244886">
        <w:rPr>
          <w:rFonts w:ascii="Times New Roman" w:hAnsi="Times New Roman" w:cs="Times New Roman"/>
        </w:rPr>
        <w:t xml:space="preserve">late </w:t>
      </w:r>
      <w:r w:rsidR="00C924CD">
        <w:rPr>
          <w:rFonts w:ascii="Times New Roman" w:hAnsi="Times New Roman" w:cs="Times New Roman"/>
        </w:rPr>
        <w:t xml:space="preserve">spring, </w:t>
      </w:r>
      <w:r w:rsidR="00244886">
        <w:rPr>
          <w:rFonts w:ascii="Times New Roman" w:hAnsi="Times New Roman" w:cs="Times New Roman"/>
        </w:rPr>
        <w:t xml:space="preserve">with </w:t>
      </w:r>
      <w:r w:rsidR="00C924CD">
        <w:rPr>
          <w:rFonts w:ascii="Times New Roman" w:hAnsi="Times New Roman" w:cs="Times New Roman"/>
        </w:rPr>
        <w:t xml:space="preserve">the highest reported </w:t>
      </w:r>
      <w:r w:rsidR="00244886">
        <w:rPr>
          <w:rFonts w:ascii="Times New Roman" w:hAnsi="Times New Roman" w:cs="Times New Roman"/>
        </w:rPr>
        <w:t>o</w:t>
      </w:r>
      <w:r w:rsidR="00C924CD">
        <w:rPr>
          <w:rFonts w:ascii="Times New Roman" w:hAnsi="Times New Roman" w:cs="Times New Roman"/>
        </w:rPr>
        <w:t>n</w:t>
      </w:r>
      <w:r w:rsidR="00244886">
        <w:rPr>
          <w:rFonts w:ascii="Times New Roman" w:hAnsi="Times New Roman" w:cs="Times New Roman"/>
        </w:rPr>
        <w:t xml:space="preserve"> average in</w:t>
      </w:r>
      <w:r w:rsidR="00C924CD">
        <w:rPr>
          <w:rFonts w:ascii="Times New Roman" w:hAnsi="Times New Roman" w:cs="Times New Roman"/>
        </w:rPr>
        <w:t xml:space="preserve"> </w:t>
      </w:r>
      <w:r>
        <w:rPr>
          <w:rFonts w:ascii="Times New Roman" w:hAnsi="Times New Roman" w:cs="Times New Roman"/>
        </w:rPr>
        <w:t>May</w:t>
      </w:r>
      <w:r w:rsidR="00244886">
        <w:rPr>
          <w:rFonts w:ascii="Times New Roman" w:hAnsi="Times New Roman" w:cs="Times New Roman"/>
        </w:rPr>
        <w:t xml:space="preserve"> likely</w:t>
      </w:r>
      <w:r>
        <w:rPr>
          <w:rFonts w:ascii="Times New Roman" w:hAnsi="Times New Roman" w:cs="Times New Roman"/>
        </w:rPr>
        <w:t xml:space="preserve"> due to whales being in the area during their northward migration (</w:t>
      </w:r>
      <w:r w:rsidR="00C71330">
        <w:rPr>
          <w:rFonts w:ascii="Times New Roman" w:hAnsi="Times New Roman" w:cs="Times New Roman"/>
        </w:rPr>
        <w:t>Pike</w:t>
      </w:r>
      <w:r w:rsidR="00051E43">
        <w:rPr>
          <w:rFonts w:ascii="Times New Roman" w:hAnsi="Times New Roman" w:cs="Times New Roman"/>
        </w:rPr>
        <w:t>,</w:t>
      </w:r>
      <w:r w:rsidR="00C71330">
        <w:rPr>
          <w:rFonts w:ascii="Times New Roman" w:hAnsi="Times New Roman" w:cs="Times New Roman"/>
        </w:rPr>
        <w:t xml:space="preserve"> 1962</w:t>
      </w:r>
      <w:r>
        <w:rPr>
          <w:rFonts w:ascii="Times New Roman" w:hAnsi="Times New Roman" w:cs="Times New Roman"/>
        </w:rPr>
        <w:t>)</w:t>
      </w:r>
      <w:r w:rsidR="00DD765E">
        <w:rPr>
          <w:rFonts w:ascii="Times New Roman" w:hAnsi="Times New Roman" w:cs="Times New Roman"/>
        </w:rPr>
        <w:t>,</w:t>
      </w:r>
      <w:r w:rsidR="00C924CD">
        <w:rPr>
          <w:rFonts w:ascii="Times New Roman" w:hAnsi="Times New Roman" w:cs="Times New Roman"/>
        </w:rPr>
        <w:t xml:space="preserve"> as observed in years prior to 2000 (Norman </w:t>
      </w:r>
      <w:r w:rsidR="00D91F25">
        <w:rPr>
          <w:rFonts w:ascii="Times New Roman" w:hAnsi="Times New Roman" w:cs="Times New Roman"/>
        </w:rPr>
        <w:t>et al.</w:t>
      </w:r>
      <w:r w:rsidR="00C924CD">
        <w:rPr>
          <w:rFonts w:ascii="Times New Roman" w:hAnsi="Times New Roman" w:cs="Times New Roman"/>
        </w:rPr>
        <w:t xml:space="preserve"> 2004)</w:t>
      </w:r>
      <w:r w:rsidR="00DD765E">
        <w:rPr>
          <w:rFonts w:ascii="Times New Roman" w:hAnsi="Times New Roman" w:cs="Times New Roman"/>
        </w:rPr>
        <w:t xml:space="preserve">, and the presence of aggregations of individuals from the northward migration that </w:t>
      </w:r>
      <w:r w:rsidR="00D34B83">
        <w:rPr>
          <w:rFonts w:ascii="Times New Roman" w:hAnsi="Times New Roman" w:cs="Times New Roman"/>
        </w:rPr>
        <w:t xml:space="preserve">remain within </w:t>
      </w:r>
      <w:r w:rsidR="00DD765E">
        <w:rPr>
          <w:rFonts w:ascii="Times New Roman" w:hAnsi="Times New Roman" w:cs="Times New Roman"/>
        </w:rPr>
        <w:t xml:space="preserve">Puget Sound </w:t>
      </w:r>
      <w:r w:rsidR="00D34B83">
        <w:rPr>
          <w:rFonts w:ascii="Times New Roman" w:hAnsi="Times New Roman" w:cs="Times New Roman"/>
        </w:rPr>
        <w:t xml:space="preserve">to feed rather than complete the migration to </w:t>
      </w:r>
      <w:r w:rsidR="00244886">
        <w:rPr>
          <w:rFonts w:ascii="Times New Roman" w:hAnsi="Times New Roman" w:cs="Times New Roman"/>
        </w:rPr>
        <w:t>A</w:t>
      </w:r>
      <w:r w:rsidR="00D34B83">
        <w:rPr>
          <w:rFonts w:ascii="Times New Roman" w:hAnsi="Times New Roman" w:cs="Times New Roman"/>
        </w:rPr>
        <w:t xml:space="preserve">rctic feeding grounds </w:t>
      </w:r>
      <w:r w:rsidR="00DD765E">
        <w:rPr>
          <w:rFonts w:ascii="Times New Roman" w:hAnsi="Times New Roman" w:cs="Times New Roman"/>
        </w:rPr>
        <w:t>(</w:t>
      </w:r>
      <w:proofErr w:type="spellStart"/>
      <w:r w:rsidR="00DD765E">
        <w:rPr>
          <w:rFonts w:ascii="Times New Roman" w:hAnsi="Times New Roman" w:cs="Times New Roman"/>
        </w:rPr>
        <w:t>Scordino</w:t>
      </w:r>
      <w:proofErr w:type="spellEnd"/>
      <w:r w:rsidR="00DD765E">
        <w:rPr>
          <w:rFonts w:ascii="Times New Roman" w:hAnsi="Times New Roman" w:cs="Times New Roman"/>
        </w:rPr>
        <w:t xml:space="preserve"> </w:t>
      </w:r>
      <w:r w:rsidR="00D91F25">
        <w:rPr>
          <w:rFonts w:ascii="Times New Roman" w:hAnsi="Times New Roman" w:cs="Times New Roman"/>
        </w:rPr>
        <w:t>et al.</w:t>
      </w:r>
      <w:r w:rsidR="00DD765E">
        <w:rPr>
          <w:rFonts w:ascii="Times New Roman" w:hAnsi="Times New Roman" w:cs="Times New Roman"/>
        </w:rPr>
        <w:t xml:space="preserve"> 2017)</w:t>
      </w:r>
      <w:r>
        <w:rPr>
          <w:rFonts w:ascii="Times New Roman" w:hAnsi="Times New Roman" w:cs="Times New Roman"/>
        </w:rPr>
        <w:t xml:space="preserve">. </w:t>
      </w:r>
      <w:r w:rsidR="00D34B83">
        <w:rPr>
          <w:rFonts w:ascii="Times New Roman" w:hAnsi="Times New Roman" w:cs="Times New Roman"/>
        </w:rPr>
        <w:t>A study of gray w</w:t>
      </w:r>
      <w:r w:rsidR="001132B2">
        <w:rPr>
          <w:rFonts w:ascii="Times New Roman" w:hAnsi="Times New Roman" w:cs="Times New Roman"/>
        </w:rPr>
        <w:t>hale migration patterns in the S</w:t>
      </w:r>
      <w:r w:rsidR="00D34B83">
        <w:rPr>
          <w:rFonts w:ascii="Times New Roman" w:hAnsi="Times New Roman" w:cs="Times New Roman"/>
        </w:rPr>
        <w:t>outhern California Bight over seven mi</w:t>
      </w:r>
      <w:r w:rsidR="001132B2">
        <w:rPr>
          <w:rFonts w:ascii="Times New Roman" w:hAnsi="Times New Roman" w:cs="Times New Roman"/>
        </w:rPr>
        <w:t>gration seasons</w:t>
      </w:r>
      <w:r w:rsidR="00D34B83">
        <w:rPr>
          <w:rFonts w:ascii="Times New Roman" w:hAnsi="Times New Roman" w:cs="Times New Roman"/>
        </w:rPr>
        <w:t xml:space="preserve"> concluded </w:t>
      </w:r>
      <w:r w:rsidR="001132B2">
        <w:rPr>
          <w:rFonts w:ascii="Times New Roman" w:hAnsi="Times New Roman" w:cs="Times New Roman"/>
        </w:rPr>
        <w:t xml:space="preserve">gray whale migration timings may be driven more by </w:t>
      </w:r>
      <w:r w:rsidR="001132B2" w:rsidRPr="001132B2">
        <w:rPr>
          <w:rFonts w:ascii="Times New Roman" w:hAnsi="Times New Roman" w:cs="Times New Roman"/>
        </w:rPr>
        <w:t>the</w:t>
      </w:r>
      <w:r w:rsidR="001132B2">
        <w:rPr>
          <w:rFonts w:ascii="Times New Roman" w:hAnsi="Times New Roman" w:cs="Times New Roman"/>
        </w:rPr>
        <w:t>ir biological clock and instincts rather than by water temperature in the Bight or sea ice timing in the Arctic (</w:t>
      </w:r>
      <w:proofErr w:type="spellStart"/>
      <w:r w:rsidR="001132B2">
        <w:rPr>
          <w:rFonts w:ascii="Times New Roman" w:hAnsi="Times New Roman" w:cs="Times New Roman"/>
        </w:rPr>
        <w:t>Guazzo</w:t>
      </w:r>
      <w:proofErr w:type="spellEnd"/>
      <w:r w:rsidR="001132B2">
        <w:rPr>
          <w:rFonts w:ascii="Times New Roman" w:hAnsi="Times New Roman" w:cs="Times New Roman"/>
        </w:rPr>
        <w:t xml:space="preserve"> </w:t>
      </w:r>
      <w:r w:rsidR="00D91F25">
        <w:rPr>
          <w:rFonts w:ascii="Times New Roman" w:hAnsi="Times New Roman" w:cs="Times New Roman"/>
        </w:rPr>
        <w:t>et al.</w:t>
      </w:r>
      <w:r w:rsidR="001132B2">
        <w:rPr>
          <w:rFonts w:ascii="Times New Roman" w:hAnsi="Times New Roman" w:cs="Times New Roman"/>
        </w:rPr>
        <w:t xml:space="preserve"> 2019).</w:t>
      </w:r>
      <w:r w:rsidR="00477EDA">
        <w:rPr>
          <w:rFonts w:ascii="Times New Roman" w:hAnsi="Times New Roman" w:cs="Times New Roman"/>
        </w:rPr>
        <w:t xml:space="preserve"> </w:t>
      </w:r>
      <w:r w:rsidR="00F537C3">
        <w:rPr>
          <w:rFonts w:ascii="Times New Roman" w:hAnsi="Times New Roman" w:cs="Times New Roman"/>
        </w:rPr>
        <w:t xml:space="preserve">As previously </w:t>
      </w:r>
      <w:r w:rsidR="00F537C3">
        <w:rPr>
          <w:rFonts w:ascii="Times New Roman" w:hAnsi="Times New Roman" w:cs="Times New Roman"/>
        </w:rPr>
        <w:lastRenderedPageBreak/>
        <w:t xml:space="preserve">reported in Norman et al. (2004), </w:t>
      </w:r>
      <w:r w:rsidR="00CF69B0">
        <w:rPr>
          <w:rFonts w:ascii="Times New Roman" w:hAnsi="Times New Roman" w:cs="Times New Roman"/>
        </w:rPr>
        <w:t xml:space="preserve">Dall’s porpoise strandings were more commonly reported in Washington compared to Oregon; however, the proportion in inland Washington waters </w:t>
      </w:r>
      <w:commentRangeStart w:id="21"/>
      <w:del w:id="22" w:author="Amanda Warlick" w:date="2019-09-15T11:49:00Z">
        <w:r w:rsidR="00CF69B0" w:rsidDel="00244886">
          <w:rPr>
            <w:rFonts w:ascii="Times New Roman" w:hAnsi="Times New Roman" w:cs="Times New Roman"/>
          </w:rPr>
          <w:delText xml:space="preserve">decreased </w:delText>
        </w:r>
      </w:del>
      <w:ins w:id="23" w:author="Amanda Warlick" w:date="2019-09-15T11:49:00Z">
        <w:r w:rsidR="00244886">
          <w:rPr>
            <w:rFonts w:ascii="Times New Roman" w:hAnsi="Times New Roman" w:cs="Times New Roman"/>
          </w:rPr>
          <w:t xml:space="preserve">increased </w:t>
        </w:r>
      </w:ins>
      <w:del w:id="24" w:author="Amanda Warlick" w:date="2019-09-15T11:49:00Z">
        <w:r w:rsidR="00CF69B0" w:rsidDel="00244886">
          <w:rPr>
            <w:rFonts w:ascii="Times New Roman" w:hAnsi="Times New Roman" w:cs="Times New Roman"/>
          </w:rPr>
          <w:delText xml:space="preserve">from </w:delText>
        </w:r>
      </w:del>
      <w:ins w:id="25" w:author="Amanda Warlick" w:date="2019-09-15T11:49:00Z">
        <w:r w:rsidR="00244886">
          <w:rPr>
            <w:rFonts w:ascii="Times New Roman" w:hAnsi="Times New Roman" w:cs="Times New Roman"/>
          </w:rPr>
          <w:t xml:space="preserve">to </w:t>
        </w:r>
      </w:ins>
      <w:r w:rsidR="00CF69B0">
        <w:rPr>
          <w:rFonts w:ascii="Times New Roman" w:hAnsi="Times New Roman" w:cs="Times New Roman"/>
        </w:rPr>
        <w:t xml:space="preserve">63% </w:t>
      </w:r>
      <w:del w:id="26" w:author="Amanda Warlick" w:date="2019-09-15T11:49:00Z">
        <w:r w:rsidR="00CF69B0" w:rsidDel="00244886">
          <w:rPr>
            <w:rFonts w:ascii="Times New Roman" w:hAnsi="Times New Roman" w:cs="Times New Roman"/>
          </w:rPr>
          <w:delText xml:space="preserve">after </w:delText>
        </w:r>
      </w:del>
      <w:ins w:id="27" w:author="Amanda Warlick" w:date="2019-09-15T11:49:00Z">
        <w:r w:rsidR="00244886">
          <w:rPr>
            <w:rFonts w:ascii="Times New Roman" w:hAnsi="Times New Roman" w:cs="Times New Roman"/>
          </w:rPr>
          <w:t xml:space="preserve">since </w:t>
        </w:r>
      </w:ins>
      <w:r w:rsidR="00CF69B0">
        <w:rPr>
          <w:rFonts w:ascii="Times New Roman" w:hAnsi="Times New Roman" w:cs="Times New Roman"/>
        </w:rPr>
        <w:t xml:space="preserve">2000 compared to pre-2000 (49%). </w:t>
      </w:r>
      <w:commentRangeEnd w:id="21"/>
      <w:r w:rsidR="00244886">
        <w:rPr>
          <w:rStyle w:val="CommentReference"/>
          <w:rFonts w:ascii="Times New Roman" w:eastAsia="Times New Roman" w:hAnsi="Times New Roman" w:cs="Times New Roman"/>
        </w:rPr>
        <w:commentReference w:id="21"/>
      </w:r>
      <w:r w:rsidR="00CF69B0">
        <w:rPr>
          <w:rFonts w:ascii="Times New Roman" w:hAnsi="Times New Roman" w:cs="Times New Roman"/>
        </w:rPr>
        <w:t xml:space="preserve">The return of harbor porpoise or shifts in prey abundance or distribution may explain this shift, but further investigation is warranted to explain this change in </w:t>
      </w:r>
      <w:del w:id="28" w:author="Amanda Warlick" w:date="2019-09-15T11:49:00Z">
        <w:r w:rsidR="00CF69B0" w:rsidDel="00244886">
          <w:rPr>
            <w:rFonts w:ascii="Times New Roman" w:hAnsi="Times New Roman" w:cs="Times New Roman"/>
          </w:rPr>
          <w:delText>proportion</w:delText>
        </w:r>
      </w:del>
      <w:ins w:id="29" w:author="Amanda Warlick" w:date="2019-09-15T11:49:00Z">
        <w:r w:rsidR="00244886">
          <w:rPr>
            <w:rFonts w:ascii="Times New Roman" w:hAnsi="Times New Roman" w:cs="Times New Roman"/>
          </w:rPr>
          <w:t xml:space="preserve">the </w:t>
        </w:r>
      </w:ins>
      <w:ins w:id="30" w:author="Amanda Warlick" w:date="2019-09-15T11:50:00Z">
        <w:r w:rsidR="00244886">
          <w:rPr>
            <w:rFonts w:ascii="Times New Roman" w:hAnsi="Times New Roman" w:cs="Times New Roman"/>
          </w:rPr>
          <w:t xml:space="preserve">regional </w:t>
        </w:r>
      </w:ins>
      <w:ins w:id="31" w:author="Amanda Warlick" w:date="2019-09-15T11:49:00Z">
        <w:r w:rsidR="00244886">
          <w:rPr>
            <w:rFonts w:ascii="Times New Roman" w:hAnsi="Times New Roman" w:cs="Times New Roman"/>
          </w:rPr>
          <w:t>distribution of strandings</w:t>
        </w:r>
      </w:ins>
      <w:r w:rsidR="00CF69B0">
        <w:rPr>
          <w:rFonts w:ascii="Times New Roman" w:hAnsi="Times New Roman" w:cs="Times New Roman"/>
        </w:rPr>
        <w:t>.</w:t>
      </w:r>
    </w:p>
    <w:p w14:paraId="2B0ED3C4" w14:textId="6CF97FAD" w:rsidR="00CF69B0" w:rsidRDefault="00CF69B0" w:rsidP="00CF69B0">
      <w:pPr>
        <w:pStyle w:val="NoSpacing"/>
        <w:spacing w:line="480" w:lineRule="auto"/>
        <w:ind w:firstLine="720"/>
        <w:rPr>
          <w:rFonts w:ascii="Times New Roman" w:hAnsi="Times New Roman" w:cs="Times New Roman"/>
        </w:rPr>
      </w:pPr>
      <w:r>
        <w:rPr>
          <w:rFonts w:ascii="Times New Roman" w:hAnsi="Times New Roman" w:cs="Times New Roman"/>
        </w:rPr>
        <w:t xml:space="preserve">The lack of seasonality in striped dolphin strandings may reflect their </w:t>
      </w:r>
      <w:r w:rsidR="00813F6B">
        <w:rPr>
          <w:rFonts w:ascii="Times New Roman" w:hAnsi="Times New Roman" w:cs="Times New Roman"/>
        </w:rPr>
        <w:t>widespread offshore distribution (</w:t>
      </w:r>
      <w:r w:rsidR="008B7D9C">
        <w:rPr>
          <w:rFonts w:ascii="Times New Roman" w:hAnsi="Times New Roman" w:cs="Times New Roman"/>
        </w:rPr>
        <w:t xml:space="preserve">Forney, Barlow, &amp; </w:t>
      </w:r>
      <w:proofErr w:type="spellStart"/>
      <w:r w:rsidR="008B7D9C">
        <w:rPr>
          <w:rFonts w:ascii="Times New Roman" w:hAnsi="Times New Roman" w:cs="Times New Roman"/>
        </w:rPr>
        <w:t>Carretta</w:t>
      </w:r>
      <w:proofErr w:type="spellEnd"/>
      <w:r w:rsidR="008B7D9C">
        <w:rPr>
          <w:rFonts w:ascii="Times New Roman" w:hAnsi="Times New Roman" w:cs="Times New Roman"/>
        </w:rPr>
        <w:t xml:space="preserve">, 1995; Mangels &amp; </w:t>
      </w:r>
      <w:proofErr w:type="spellStart"/>
      <w:r w:rsidR="008B7D9C">
        <w:rPr>
          <w:rFonts w:ascii="Times New Roman" w:hAnsi="Times New Roman" w:cs="Times New Roman"/>
        </w:rPr>
        <w:t>Gerrodette</w:t>
      </w:r>
      <w:proofErr w:type="spellEnd"/>
      <w:r w:rsidR="008B7D9C">
        <w:rPr>
          <w:rFonts w:ascii="Times New Roman" w:hAnsi="Times New Roman" w:cs="Times New Roman"/>
        </w:rPr>
        <w:t>, 1994), as well as a general</w:t>
      </w:r>
      <w:r w:rsidR="00813F6B">
        <w:rPr>
          <w:rFonts w:ascii="Times New Roman" w:hAnsi="Times New Roman" w:cs="Times New Roman"/>
        </w:rPr>
        <w:t xml:space="preserve"> lack of information on seasonality in their offshore range. This species may have undergone a range expansion based on the significant increase in </w:t>
      </w:r>
      <w:r w:rsidR="008B7D9C">
        <w:rPr>
          <w:rFonts w:ascii="Times New Roman" w:hAnsi="Times New Roman" w:cs="Times New Roman"/>
        </w:rPr>
        <w:t>strandings over the years, with greater representation</w:t>
      </w:r>
      <w:r w:rsidR="00813F6B">
        <w:rPr>
          <w:rFonts w:ascii="Times New Roman" w:hAnsi="Times New Roman" w:cs="Times New Roman"/>
        </w:rPr>
        <w:t xml:space="preserve"> in Washington compared to prior years (Norman </w:t>
      </w:r>
      <w:r w:rsidR="00D91F25">
        <w:rPr>
          <w:rFonts w:ascii="Times New Roman" w:hAnsi="Times New Roman" w:cs="Times New Roman"/>
        </w:rPr>
        <w:t>et al.</w:t>
      </w:r>
      <w:r w:rsidR="00813F6B">
        <w:rPr>
          <w:rFonts w:ascii="Times New Roman" w:hAnsi="Times New Roman" w:cs="Times New Roman"/>
        </w:rPr>
        <w:t xml:space="preserve"> 2004).</w:t>
      </w:r>
      <w:r>
        <w:rPr>
          <w:rFonts w:ascii="Times New Roman" w:hAnsi="Times New Roman" w:cs="Times New Roman"/>
        </w:rPr>
        <w:t xml:space="preserve"> </w:t>
      </w:r>
      <w:r w:rsidR="008B7D9C">
        <w:rPr>
          <w:rFonts w:ascii="Times New Roman" w:hAnsi="Times New Roman" w:cs="Times New Roman"/>
        </w:rPr>
        <w:t>No range expansions were noted for the other species of cetaceans</w:t>
      </w:r>
      <w:r w:rsidR="00B471DA">
        <w:rPr>
          <w:rFonts w:ascii="Times New Roman" w:hAnsi="Times New Roman" w:cs="Times New Roman"/>
        </w:rPr>
        <w:t xml:space="preserve"> in this study; however,</w:t>
      </w:r>
      <w:r w:rsidR="008B7D9C">
        <w:rPr>
          <w:rFonts w:ascii="Times New Roman" w:hAnsi="Times New Roman" w:cs="Times New Roman"/>
        </w:rPr>
        <w:t xml:space="preserve"> information on spatial and seasonal population trends are incomplete or lacking for many species</w:t>
      </w:r>
      <w:r w:rsidR="00B471DA">
        <w:rPr>
          <w:rFonts w:ascii="Times New Roman" w:hAnsi="Times New Roman" w:cs="Times New Roman"/>
        </w:rPr>
        <w:t xml:space="preserve"> (NOAA, 2019)</w:t>
      </w:r>
      <w:r w:rsidR="008B7D9C">
        <w:rPr>
          <w:rFonts w:ascii="Times New Roman" w:hAnsi="Times New Roman" w:cs="Times New Roman"/>
        </w:rPr>
        <w:t xml:space="preserve">. </w:t>
      </w:r>
      <w:r w:rsidR="003F565A">
        <w:rPr>
          <w:rFonts w:ascii="Times New Roman" w:hAnsi="Times New Roman" w:cs="Times New Roman"/>
        </w:rPr>
        <w:t>Some species showed seasonal trends that likely reflect seasonal distribution, but some might show seasonal trends because of increased summer stranding reporting effort and public interest. Other species might not show seasonal trends beca</w:t>
      </w:r>
      <w:r w:rsidR="00F973AA">
        <w:rPr>
          <w:rFonts w:ascii="Times New Roman" w:hAnsi="Times New Roman" w:cs="Times New Roman"/>
        </w:rPr>
        <w:t>use the sample size is too small</w:t>
      </w:r>
      <w:r w:rsidR="003F565A">
        <w:rPr>
          <w:rFonts w:ascii="Times New Roman" w:hAnsi="Times New Roman" w:cs="Times New Roman"/>
        </w:rPr>
        <w:t>, the species is not heavily distributed in the Pacific Northwest such as bottlenose dolphins (</w:t>
      </w:r>
      <w:proofErr w:type="spellStart"/>
      <w:r w:rsidR="003F565A">
        <w:rPr>
          <w:rFonts w:ascii="Times New Roman" w:hAnsi="Times New Roman" w:cs="Times New Roman"/>
          <w:i/>
        </w:rPr>
        <w:t>Tursiops</w:t>
      </w:r>
      <w:proofErr w:type="spellEnd"/>
      <w:r w:rsidR="003F565A">
        <w:rPr>
          <w:rFonts w:ascii="Times New Roman" w:hAnsi="Times New Roman" w:cs="Times New Roman"/>
          <w:i/>
        </w:rPr>
        <w:t xml:space="preserve"> </w:t>
      </w:r>
      <w:proofErr w:type="spellStart"/>
      <w:r w:rsidR="003F565A">
        <w:rPr>
          <w:rFonts w:ascii="Times New Roman" w:hAnsi="Times New Roman" w:cs="Times New Roman"/>
          <w:i/>
        </w:rPr>
        <w:t>truncatus</w:t>
      </w:r>
      <w:proofErr w:type="spellEnd"/>
      <w:r w:rsidR="003F565A">
        <w:rPr>
          <w:rFonts w:ascii="Times New Roman" w:hAnsi="Times New Roman" w:cs="Times New Roman"/>
        </w:rPr>
        <w:t xml:space="preserve">) or </w:t>
      </w:r>
      <w:proofErr w:type="spellStart"/>
      <w:r w:rsidR="003F565A">
        <w:rPr>
          <w:rFonts w:ascii="Times New Roman" w:hAnsi="Times New Roman" w:cs="Times New Roman"/>
        </w:rPr>
        <w:t>sei</w:t>
      </w:r>
      <w:proofErr w:type="spellEnd"/>
      <w:r w:rsidR="003F565A">
        <w:rPr>
          <w:rFonts w:ascii="Times New Roman" w:hAnsi="Times New Roman" w:cs="Times New Roman"/>
        </w:rPr>
        <w:t xml:space="preserve"> whales, or alterations in </w:t>
      </w:r>
      <w:r w:rsidR="00F973AA">
        <w:rPr>
          <w:rFonts w:ascii="Times New Roman" w:hAnsi="Times New Roman" w:cs="Times New Roman"/>
        </w:rPr>
        <w:t xml:space="preserve">prey or </w:t>
      </w:r>
      <w:r w:rsidR="003F565A">
        <w:rPr>
          <w:rFonts w:ascii="Times New Roman" w:hAnsi="Times New Roman" w:cs="Times New Roman"/>
        </w:rPr>
        <w:t xml:space="preserve">oceanographic </w:t>
      </w:r>
      <w:r w:rsidR="003A6F14">
        <w:rPr>
          <w:rFonts w:ascii="Times New Roman" w:hAnsi="Times New Roman" w:cs="Times New Roman"/>
        </w:rPr>
        <w:t>conditions</w:t>
      </w:r>
      <w:r w:rsidR="00F973AA">
        <w:rPr>
          <w:rFonts w:ascii="Times New Roman" w:hAnsi="Times New Roman" w:cs="Times New Roman"/>
        </w:rPr>
        <w:t xml:space="preserve"> have shifted the feeding and/or breeding habitat for other species. </w:t>
      </w:r>
    </w:p>
    <w:p w14:paraId="52D6A6E7" w14:textId="77777777" w:rsidR="0001215A" w:rsidRDefault="0001215A" w:rsidP="00CF69B0">
      <w:pPr>
        <w:pStyle w:val="NoSpacing"/>
        <w:spacing w:line="480" w:lineRule="auto"/>
        <w:ind w:firstLine="720"/>
        <w:rPr>
          <w:rFonts w:ascii="Times New Roman" w:hAnsi="Times New Roman" w:cs="Times New Roman"/>
        </w:rPr>
      </w:pPr>
    </w:p>
    <w:p w14:paraId="4424A41C" w14:textId="537FDAE3" w:rsidR="00366ADE" w:rsidRDefault="00840E3F" w:rsidP="00954C92">
      <w:pPr>
        <w:pStyle w:val="NoSpacing"/>
        <w:spacing w:line="480" w:lineRule="auto"/>
        <w:rPr>
          <w:rFonts w:ascii="Times New Roman" w:hAnsi="Times New Roman" w:cs="Times New Roman"/>
          <w:b/>
        </w:rPr>
      </w:pPr>
      <w:r>
        <w:rPr>
          <w:rFonts w:ascii="Times New Roman" w:hAnsi="Times New Roman" w:cs="Times New Roman"/>
          <w:b/>
        </w:rPr>
        <w:t>4.3 Oceanographic variability</w:t>
      </w:r>
    </w:p>
    <w:p w14:paraId="5C2661B3" w14:textId="01837F28" w:rsidR="000A4A9D" w:rsidDel="00246CD6" w:rsidRDefault="00954C92" w:rsidP="00246CD6">
      <w:pPr>
        <w:pStyle w:val="NoSpacing"/>
        <w:spacing w:line="480" w:lineRule="auto"/>
        <w:rPr>
          <w:del w:id="32" w:author="Amanda Warlick" w:date="2019-10-12T15:17:00Z"/>
          <w:rFonts w:ascii="Times New Roman" w:hAnsi="Times New Roman" w:cs="Times New Roman"/>
        </w:rPr>
      </w:pPr>
      <w:r>
        <w:rPr>
          <w:rFonts w:ascii="Times New Roman" w:hAnsi="Times New Roman" w:cs="Times New Roman"/>
        </w:rPr>
        <w:t xml:space="preserve">Though the power to detect an effect of oceanographic conditions on strandings for some species is relatively low due to small sample sizes, it is evident that a suite of environmental covariates </w:t>
      </w:r>
      <w:r w:rsidR="00D52E16">
        <w:rPr>
          <w:rFonts w:ascii="Times New Roman" w:hAnsi="Times New Roman" w:cs="Times New Roman"/>
        </w:rPr>
        <w:t>may contribute to</w:t>
      </w:r>
      <w:r>
        <w:rPr>
          <w:rFonts w:ascii="Times New Roman" w:hAnsi="Times New Roman" w:cs="Times New Roman"/>
        </w:rPr>
        <w:t xml:space="preserve"> the variability in monthly stranding cases, particularly</w:t>
      </w:r>
      <w:r w:rsidR="00246CD6">
        <w:rPr>
          <w:rFonts w:ascii="Times New Roman" w:hAnsi="Times New Roman" w:cs="Times New Roman"/>
        </w:rPr>
        <w:t xml:space="preserve"> for</w:t>
      </w:r>
      <w:r>
        <w:rPr>
          <w:rFonts w:ascii="Times New Roman" w:hAnsi="Times New Roman" w:cs="Times New Roman"/>
        </w:rPr>
        <w:t xml:space="preserve"> harbor </w:t>
      </w:r>
      <w:r>
        <w:rPr>
          <w:rFonts w:ascii="Times New Roman" w:hAnsi="Times New Roman" w:cs="Times New Roman"/>
        </w:rPr>
        <w:lastRenderedPageBreak/>
        <w:t xml:space="preserve">porpoises. The relationship between strandings and </w:t>
      </w:r>
      <w:r w:rsidR="000A4A9D">
        <w:rPr>
          <w:rFonts w:ascii="Times New Roman" w:hAnsi="Times New Roman" w:cs="Times New Roman"/>
        </w:rPr>
        <w:t>localized</w:t>
      </w:r>
      <w:r w:rsidR="00D52E16">
        <w:rPr>
          <w:rFonts w:ascii="Times New Roman" w:hAnsi="Times New Roman" w:cs="Times New Roman"/>
        </w:rPr>
        <w:t xml:space="preserve"> </w:t>
      </w:r>
      <w:r>
        <w:rPr>
          <w:rFonts w:ascii="Times New Roman" w:hAnsi="Times New Roman" w:cs="Times New Roman"/>
        </w:rPr>
        <w:t xml:space="preserve">and basin-scale oceanographic conditions is likely different for each species due to the life history characteristics and </w:t>
      </w:r>
      <w:r w:rsidR="00554D62">
        <w:rPr>
          <w:rFonts w:ascii="Times New Roman" w:hAnsi="Times New Roman" w:cs="Times New Roman"/>
        </w:rPr>
        <w:t>distribution within</w:t>
      </w:r>
      <w:r>
        <w:rPr>
          <w:rFonts w:ascii="Times New Roman" w:hAnsi="Times New Roman" w:cs="Times New Roman"/>
        </w:rPr>
        <w:t xml:space="preserve"> the region for each species</w:t>
      </w:r>
      <w:r w:rsidR="00D52E16">
        <w:rPr>
          <w:rFonts w:ascii="Times New Roman" w:hAnsi="Times New Roman" w:cs="Times New Roman"/>
        </w:rPr>
        <w:t xml:space="preserve"> (Becker </w:t>
      </w:r>
      <w:r w:rsidR="00D91F25">
        <w:rPr>
          <w:rFonts w:ascii="Times New Roman" w:hAnsi="Times New Roman" w:cs="Times New Roman"/>
        </w:rPr>
        <w:t>et al.</w:t>
      </w:r>
      <w:r w:rsidR="00D52E16">
        <w:rPr>
          <w:rFonts w:ascii="Times New Roman" w:hAnsi="Times New Roman" w:cs="Times New Roman"/>
        </w:rPr>
        <w:t xml:space="preserve"> 2018; </w:t>
      </w:r>
      <w:proofErr w:type="spellStart"/>
      <w:r w:rsidR="00D52E16">
        <w:rPr>
          <w:rFonts w:ascii="Times New Roman" w:hAnsi="Times New Roman" w:cs="Times New Roman"/>
        </w:rPr>
        <w:t>Salvadeo</w:t>
      </w:r>
      <w:proofErr w:type="spellEnd"/>
      <w:r w:rsidR="000A4A9D">
        <w:rPr>
          <w:rFonts w:ascii="Times New Roman" w:hAnsi="Times New Roman" w:cs="Times New Roman"/>
        </w:rPr>
        <w:t xml:space="preserve"> et al.</w:t>
      </w:r>
      <w:r w:rsidR="00D52E16">
        <w:rPr>
          <w:rFonts w:ascii="Times New Roman" w:hAnsi="Times New Roman" w:cs="Times New Roman"/>
        </w:rPr>
        <w:t xml:space="preserve"> 2010)</w:t>
      </w:r>
      <w:r>
        <w:rPr>
          <w:rFonts w:ascii="Times New Roman" w:hAnsi="Times New Roman" w:cs="Times New Roman"/>
        </w:rPr>
        <w:t xml:space="preserve">. </w:t>
      </w:r>
      <w:r w:rsidR="00926A8D" w:rsidRPr="00926A8D">
        <w:rPr>
          <w:rFonts w:ascii="Times New Roman" w:hAnsi="Times New Roman" w:cs="Times New Roman"/>
        </w:rPr>
        <w:t xml:space="preserve">The </w:t>
      </w:r>
      <w:r w:rsidR="00F62874">
        <w:rPr>
          <w:rFonts w:ascii="Times New Roman" w:hAnsi="Times New Roman" w:cs="Times New Roman"/>
        </w:rPr>
        <w:t xml:space="preserve">five </w:t>
      </w:r>
      <w:r w:rsidR="000A4A9D">
        <w:rPr>
          <w:rFonts w:ascii="Times New Roman" w:hAnsi="Times New Roman" w:cs="Times New Roman"/>
        </w:rPr>
        <w:t>foc</w:t>
      </w:r>
      <w:ins w:id="33" w:author="Amanda Warlick" w:date="2019-10-12T15:12:00Z">
        <w:r w:rsidR="00246CD6">
          <w:rPr>
            <w:rFonts w:ascii="Times New Roman" w:hAnsi="Times New Roman" w:cs="Times New Roman"/>
          </w:rPr>
          <w:t>al</w:t>
        </w:r>
      </w:ins>
      <w:del w:id="34" w:author="Amanda Warlick" w:date="2019-10-12T15:12:00Z">
        <w:r w:rsidR="000A4A9D" w:rsidDel="00246CD6">
          <w:rPr>
            <w:rFonts w:ascii="Times New Roman" w:hAnsi="Times New Roman" w:cs="Times New Roman"/>
          </w:rPr>
          <w:delText>us</w:delText>
        </w:r>
      </w:del>
      <w:r w:rsidR="00926A8D" w:rsidRPr="00926A8D">
        <w:rPr>
          <w:rFonts w:ascii="Times New Roman" w:hAnsi="Times New Roman" w:cs="Times New Roman"/>
        </w:rPr>
        <w:t xml:space="preserve"> </w:t>
      </w:r>
      <w:r w:rsidR="00926A8D">
        <w:rPr>
          <w:rFonts w:ascii="Times New Roman" w:hAnsi="Times New Roman" w:cs="Times New Roman"/>
        </w:rPr>
        <w:t xml:space="preserve">species in this </w:t>
      </w:r>
      <w:r w:rsidR="00F62874">
        <w:rPr>
          <w:rFonts w:ascii="Times New Roman" w:hAnsi="Times New Roman" w:cs="Times New Roman"/>
        </w:rPr>
        <w:t>analysis</w:t>
      </w:r>
      <w:r w:rsidR="00926A8D" w:rsidRPr="00926A8D">
        <w:rPr>
          <w:rFonts w:ascii="Times New Roman" w:hAnsi="Times New Roman" w:cs="Times New Roman"/>
        </w:rPr>
        <w:t xml:space="preserve"> </w:t>
      </w:r>
      <w:del w:id="35" w:author="Amanda Warlick" w:date="2019-10-12T15:12:00Z">
        <w:r w:rsidR="000A4A9D" w:rsidDel="00246CD6">
          <w:rPr>
            <w:rFonts w:ascii="Times New Roman" w:hAnsi="Times New Roman" w:cs="Times New Roman"/>
          </w:rPr>
          <w:delText>can</w:delText>
        </w:r>
        <w:r w:rsidR="00926A8D" w:rsidRPr="00926A8D" w:rsidDel="00246CD6">
          <w:rPr>
            <w:rFonts w:ascii="Times New Roman" w:hAnsi="Times New Roman" w:cs="Times New Roman"/>
          </w:rPr>
          <w:delText xml:space="preserve"> </w:delText>
        </w:r>
      </w:del>
      <w:ins w:id="36" w:author="Amanda Warlick" w:date="2019-10-12T15:12:00Z">
        <w:r w:rsidR="00246CD6">
          <w:rPr>
            <w:rFonts w:ascii="Times New Roman" w:hAnsi="Times New Roman" w:cs="Times New Roman"/>
          </w:rPr>
          <w:t>are</w:t>
        </w:r>
        <w:r w:rsidR="00246CD6" w:rsidRPr="00926A8D">
          <w:rPr>
            <w:rFonts w:ascii="Times New Roman" w:hAnsi="Times New Roman" w:cs="Times New Roman"/>
          </w:rPr>
          <w:t xml:space="preserve"> </w:t>
        </w:r>
      </w:ins>
      <w:r w:rsidR="00926A8D" w:rsidRPr="00926A8D">
        <w:rPr>
          <w:rFonts w:ascii="Times New Roman" w:hAnsi="Times New Roman" w:cs="Times New Roman"/>
        </w:rPr>
        <w:t>likely affected by</w:t>
      </w:r>
      <w:r w:rsidR="000A4A9D">
        <w:rPr>
          <w:rFonts w:ascii="Times New Roman" w:hAnsi="Times New Roman" w:cs="Times New Roman"/>
        </w:rPr>
        <w:t xml:space="preserve"> </w:t>
      </w:r>
      <w:del w:id="37" w:author="Amanda Warlick" w:date="2019-10-12T15:17:00Z">
        <w:r w:rsidR="000A4A9D" w:rsidDel="00246CD6">
          <w:rPr>
            <w:rFonts w:ascii="Times New Roman" w:hAnsi="Times New Roman" w:cs="Times New Roman"/>
          </w:rPr>
          <w:delText xml:space="preserve">environmental </w:delText>
        </w:r>
      </w:del>
      <w:ins w:id="38" w:author="Amanda Warlick" w:date="2019-10-12T15:17:00Z">
        <w:r w:rsidR="00246CD6">
          <w:rPr>
            <w:rFonts w:ascii="Times New Roman" w:hAnsi="Times New Roman" w:cs="Times New Roman"/>
          </w:rPr>
          <w:t>local and broad-scale</w:t>
        </w:r>
        <w:r w:rsidR="00246CD6">
          <w:rPr>
            <w:rFonts w:ascii="Times New Roman" w:hAnsi="Times New Roman" w:cs="Times New Roman"/>
          </w:rPr>
          <w:t xml:space="preserve"> </w:t>
        </w:r>
      </w:ins>
      <w:r w:rsidR="000A4A9D">
        <w:rPr>
          <w:rFonts w:ascii="Times New Roman" w:hAnsi="Times New Roman" w:cs="Times New Roman"/>
        </w:rPr>
        <w:t>conditions such as</w:t>
      </w:r>
      <w:r w:rsidR="00926A8D" w:rsidRPr="00926A8D">
        <w:rPr>
          <w:rFonts w:ascii="Times New Roman" w:hAnsi="Times New Roman" w:cs="Times New Roman"/>
        </w:rPr>
        <w:t xml:space="preserve"> </w:t>
      </w:r>
      <w:r w:rsidR="00926A8D">
        <w:rPr>
          <w:rFonts w:ascii="Times New Roman" w:hAnsi="Times New Roman" w:cs="Times New Roman"/>
        </w:rPr>
        <w:t>SST anomalies</w:t>
      </w:r>
      <w:r w:rsidR="000A4A9D">
        <w:rPr>
          <w:rFonts w:ascii="Times New Roman" w:hAnsi="Times New Roman" w:cs="Times New Roman"/>
        </w:rPr>
        <w:t xml:space="preserve">, </w:t>
      </w:r>
      <w:r w:rsidR="00C21FFD">
        <w:rPr>
          <w:rFonts w:ascii="Times New Roman" w:hAnsi="Times New Roman" w:cs="Times New Roman"/>
        </w:rPr>
        <w:t>wind variability</w:t>
      </w:r>
      <w:r w:rsidR="000A4A9D">
        <w:rPr>
          <w:rFonts w:ascii="Times New Roman" w:hAnsi="Times New Roman" w:cs="Times New Roman"/>
        </w:rPr>
        <w:t>, upwelling, and chlorophyll concentration (as a proxy for primary production)</w:t>
      </w:r>
      <w:r w:rsidR="00C21FFD">
        <w:rPr>
          <w:rFonts w:ascii="Times New Roman" w:hAnsi="Times New Roman" w:cs="Times New Roman"/>
        </w:rPr>
        <w:t xml:space="preserve"> </w:t>
      </w:r>
      <w:r w:rsidR="00926A8D" w:rsidRPr="00926A8D">
        <w:rPr>
          <w:rFonts w:ascii="Times New Roman" w:hAnsi="Times New Roman" w:cs="Times New Roman"/>
        </w:rPr>
        <w:t xml:space="preserve">through </w:t>
      </w:r>
      <w:r w:rsidR="00095A2A">
        <w:rPr>
          <w:rFonts w:ascii="Times New Roman" w:hAnsi="Times New Roman" w:cs="Times New Roman"/>
        </w:rPr>
        <w:t>several</w:t>
      </w:r>
      <w:r w:rsidR="00926A8D" w:rsidRPr="00926A8D">
        <w:rPr>
          <w:rFonts w:ascii="Times New Roman" w:hAnsi="Times New Roman" w:cs="Times New Roman"/>
        </w:rPr>
        <w:t xml:space="preserve"> </w:t>
      </w:r>
      <w:del w:id="39" w:author="Amanda Warlick" w:date="2019-10-12T15:12:00Z">
        <w:r w:rsidR="00926A8D" w:rsidRPr="00926A8D" w:rsidDel="00246CD6">
          <w:rPr>
            <w:rFonts w:ascii="Times New Roman" w:hAnsi="Times New Roman" w:cs="Times New Roman"/>
          </w:rPr>
          <w:delText>pathways</w:delText>
        </w:r>
        <w:r w:rsidR="000A4A9D" w:rsidDel="00246CD6">
          <w:rPr>
            <w:rFonts w:ascii="Times New Roman" w:hAnsi="Times New Roman" w:cs="Times New Roman"/>
          </w:rPr>
          <w:delText xml:space="preserve"> </w:delText>
        </w:r>
      </w:del>
      <w:ins w:id="40" w:author="Amanda Warlick" w:date="2019-10-12T15:12:00Z">
        <w:r w:rsidR="00246CD6">
          <w:rPr>
            <w:rFonts w:ascii="Times New Roman" w:hAnsi="Times New Roman" w:cs="Times New Roman"/>
          </w:rPr>
          <w:t>mechanisms</w:t>
        </w:r>
        <w:r w:rsidR="00246CD6">
          <w:rPr>
            <w:rFonts w:ascii="Times New Roman" w:hAnsi="Times New Roman" w:cs="Times New Roman"/>
          </w:rPr>
          <w:t xml:space="preserve"> </w:t>
        </w:r>
      </w:ins>
      <w:r w:rsidR="000A4A9D">
        <w:rPr>
          <w:rFonts w:ascii="Times New Roman" w:hAnsi="Times New Roman" w:cs="Times New Roman"/>
        </w:rPr>
        <w:t xml:space="preserve">such </w:t>
      </w:r>
      <w:ins w:id="41" w:author="Amanda Warlick" w:date="2019-10-12T15:13:00Z">
        <w:r w:rsidR="00246CD6">
          <w:rPr>
            <w:rFonts w:ascii="Times New Roman" w:hAnsi="Times New Roman" w:cs="Times New Roman"/>
          </w:rPr>
          <w:t>changes in</w:t>
        </w:r>
      </w:ins>
      <w:del w:id="42" w:author="Amanda Warlick" w:date="2019-10-12T15:13:00Z">
        <w:r w:rsidR="000A4A9D" w:rsidDel="00246CD6">
          <w:rPr>
            <w:rFonts w:ascii="Times New Roman" w:hAnsi="Times New Roman" w:cs="Times New Roman"/>
          </w:rPr>
          <w:delText xml:space="preserve">as </w:delText>
        </w:r>
        <w:r w:rsidR="00095A2A" w:rsidDel="00246CD6">
          <w:rPr>
            <w:rFonts w:ascii="Times New Roman" w:hAnsi="Times New Roman" w:cs="Times New Roman"/>
          </w:rPr>
          <w:delText>expanding or contracting</w:delText>
        </w:r>
      </w:del>
      <w:r w:rsidR="00095A2A">
        <w:rPr>
          <w:rFonts w:ascii="Times New Roman" w:hAnsi="Times New Roman" w:cs="Times New Roman"/>
        </w:rPr>
        <w:t xml:space="preserve"> geographical range,</w:t>
      </w:r>
      <w:del w:id="43" w:author="Amanda Warlick" w:date="2019-10-12T15:13:00Z">
        <w:r w:rsidR="00095A2A" w:rsidDel="00246CD6">
          <w:rPr>
            <w:rFonts w:ascii="Times New Roman" w:hAnsi="Times New Roman" w:cs="Times New Roman"/>
          </w:rPr>
          <w:delText xml:space="preserve"> </w:delText>
        </w:r>
        <w:r w:rsidR="000A4A9D" w:rsidDel="00246CD6">
          <w:rPr>
            <w:rFonts w:ascii="Times New Roman" w:hAnsi="Times New Roman" w:cs="Times New Roman"/>
          </w:rPr>
          <w:delText>shifting the</w:delText>
        </w:r>
      </w:del>
      <w:r w:rsidR="000A4A9D">
        <w:rPr>
          <w:rFonts w:ascii="Times New Roman" w:hAnsi="Times New Roman" w:cs="Times New Roman"/>
        </w:rPr>
        <w:t xml:space="preserve"> age structure</w:t>
      </w:r>
      <w:del w:id="44" w:author="Amanda Warlick" w:date="2019-10-12T15:13:00Z">
        <w:r w:rsidR="000A4A9D" w:rsidDel="00246CD6">
          <w:rPr>
            <w:rFonts w:ascii="Times New Roman" w:hAnsi="Times New Roman" w:cs="Times New Roman"/>
          </w:rPr>
          <w:delText xml:space="preserve"> distribution</w:delText>
        </w:r>
      </w:del>
      <w:r w:rsidR="000A4A9D">
        <w:rPr>
          <w:rFonts w:ascii="Times New Roman" w:hAnsi="Times New Roman" w:cs="Times New Roman"/>
        </w:rPr>
        <w:t>,</w:t>
      </w:r>
      <w:r w:rsidR="00095A2A">
        <w:rPr>
          <w:rFonts w:ascii="Times New Roman" w:hAnsi="Times New Roman" w:cs="Times New Roman"/>
        </w:rPr>
        <w:t xml:space="preserve"> </w:t>
      </w:r>
      <w:ins w:id="45" w:author="Amanda Warlick" w:date="2019-10-12T15:13:00Z">
        <w:r w:rsidR="00246CD6">
          <w:rPr>
            <w:rFonts w:ascii="Times New Roman" w:hAnsi="Times New Roman" w:cs="Times New Roman"/>
          </w:rPr>
          <w:t xml:space="preserve">physiological health, </w:t>
        </w:r>
      </w:ins>
      <w:r w:rsidR="00095A2A">
        <w:rPr>
          <w:rFonts w:ascii="Times New Roman" w:hAnsi="Times New Roman" w:cs="Times New Roman"/>
        </w:rPr>
        <w:t xml:space="preserve">and/or </w:t>
      </w:r>
      <w:del w:id="46" w:author="Amanda Warlick" w:date="2019-10-12T15:13:00Z">
        <w:r w:rsidR="000A4A9D" w:rsidDel="00246CD6">
          <w:rPr>
            <w:rFonts w:ascii="Times New Roman" w:hAnsi="Times New Roman" w:cs="Times New Roman"/>
          </w:rPr>
          <w:delText xml:space="preserve">changing </w:delText>
        </w:r>
      </w:del>
      <w:r w:rsidR="000A4A9D">
        <w:rPr>
          <w:rFonts w:ascii="Times New Roman" w:hAnsi="Times New Roman" w:cs="Times New Roman"/>
        </w:rPr>
        <w:t>the availability of prey species</w:t>
      </w:r>
      <w:r w:rsidR="00095A2A">
        <w:rPr>
          <w:rFonts w:ascii="Times New Roman" w:hAnsi="Times New Roman" w:cs="Times New Roman"/>
        </w:rPr>
        <w:t xml:space="preserve"> (Becker </w:t>
      </w:r>
      <w:r w:rsidR="00D91F25">
        <w:rPr>
          <w:rFonts w:ascii="Times New Roman" w:hAnsi="Times New Roman" w:cs="Times New Roman"/>
        </w:rPr>
        <w:t>et al.</w:t>
      </w:r>
      <w:r w:rsidR="00095A2A">
        <w:rPr>
          <w:rFonts w:ascii="Times New Roman" w:hAnsi="Times New Roman" w:cs="Times New Roman"/>
        </w:rPr>
        <w:t xml:space="preserve"> 2019; </w:t>
      </w:r>
      <w:proofErr w:type="spellStart"/>
      <w:r w:rsidR="00095A2A">
        <w:rPr>
          <w:rFonts w:ascii="Times New Roman" w:hAnsi="Times New Roman" w:cs="Times New Roman"/>
        </w:rPr>
        <w:t>Cavole</w:t>
      </w:r>
      <w:proofErr w:type="spellEnd"/>
      <w:r w:rsidR="00095A2A">
        <w:rPr>
          <w:rFonts w:ascii="Times New Roman" w:hAnsi="Times New Roman" w:cs="Times New Roman"/>
        </w:rPr>
        <w:t xml:space="preserve"> </w:t>
      </w:r>
      <w:r w:rsidR="00D91F25">
        <w:rPr>
          <w:rFonts w:ascii="Times New Roman" w:hAnsi="Times New Roman" w:cs="Times New Roman"/>
        </w:rPr>
        <w:t>et al.</w:t>
      </w:r>
      <w:r w:rsidR="00095A2A">
        <w:rPr>
          <w:rFonts w:ascii="Times New Roman" w:hAnsi="Times New Roman" w:cs="Times New Roman"/>
        </w:rPr>
        <w:t xml:space="preserve"> 2016)</w:t>
      </w:r>
      <w:r w:rsidR="00C21FFD">
        <w:rPr>
          <w:rFonts w:ascii="Times New Roman" w:hAnsi="Times New Roman" w:cs="Times New Roman"/>
        </w:rPr>
        <w:t>.</w:t>
      </w:r>
      <w:r w:rsidR="00F62874">
        <w:rPr>
          <w:rFonts w:ascii="Times New Roman" w:hAnsi="Times New Roman" w:cs="Times New Roman"/>
        </w:rPr>
        <w:t xml:space="preserve"> </w:t>
      </w:r>
      <w:del w:id="47" w:author="Amanda Warlick" w:date="2019-10-12T15:17:00Z">
        <w:r w:rsidR="000A4A9D" w:rsidDel="00246CD6">
          <w:rPr>
            <w:rFonts w:ascii="Times New Roman" w:hAnsi="Times New Roman" w:cs="Times New Roman"/>
          </w:rPr>
          <w:delText>Broader, basin-scale oscillation</w:delText>
        </w:r>
      </w:del>
      <w:ins w:id="48" w:author="Stephanie Norman" w:date="2019-09-07T20:34:00Z">
        <w:del w:id="49" w:author="Amanda Warlick" w:date="2019-10-12T15:17:00Z">
          <w:r w:rsidR="00C233B6" w:rsidDel="00246CD6">
            <w:rPr>
              <w:rFonts w:ascii="Times New Roman" w:hAnsi="Times New Roman" w:cs="Times New Roman"/>
            </w:rPr>
            <w:delText xml:space="preserve"> </w:delText>
          </w:r>
        </w:del>
      </w:ins>
    </w:p>
    <w:p w14:paraId="5DCB60E2" w14:textId="77777777" w:rsidR="00246CD6" w:rsidRDefault="00246CD6" w:rsidP="00246CD6">
      <w:pPr>
        <w:pStyle w:val="NoSpacing"/>
        <w:spacing w:line="480" w:lineRule="auto"/>
        <w:ind w:firstLine="720"/>
        <w:rPr>
          <w:ins w:id="50" w:author="Amanda Warlick" w:date="2019-10-12T15:56:00Z"/>
          <w:rFonts w:ascii="Times New Roman" w:hAnsi="Times New Roman" w:cs="Times New Roman"/>
        </w:rPr>
      </w:pPr>
      <w:ins w:id="51" w:author="Amanda Warlick" w:date="2019-10-12T15:56:00Z">
        <w:r>
          <w:rPr>
            <w:rFonts w:ascii="Times New Roman" w:hAnsi="Times New Roman" w:cs="Times New Roman"/>
          </w:rPr>
          <w:t>Anomalous t</w:t>
        </w:r>
        <w:r w:rsidRPr="00554D62">
          <w:rPr>
            <w:rFonts w:ascii="Times New Roman" w:hAnsi="Times New Roman" w:cs="Times New Roman"/>
          </w:rPr>
          <w:t xml:space="preserve">emperatures may affect cold-water shelf species </w:t>
        </w:r>
        <w:r>
          <w:rPr>
            <w:rFonts w:ascii="Times New Roman" w:hAnsi="Times New Roman" w:cs="Times New Roman"/>
          </w:rPr>
          <w:t xml:space="preserve">distributed in the northern Pacific Ocean basin such as harbor and Dall’s porpoise (MacLeod, 2009) and cause range shifts with resulting changes in stranding numbers. </w:t>
        </w:r>
        <w:r w:rsidRPr="00554D62">
          <w:rPr>
            <w:rFonts w:ascii="Times New Roman" w:hAnsi="Times New Roman" w:cs="Times New Roman"/>
          </w:rPr>
          <w:t xml:space="preserve">Those </w:t>
        </w:r>
        <w:r>
          <w:rPr>
            <w:rFonts w:ascii="Times New Roman" w:hAnsi="Times New Roman" w:cs="Times New Roman"/>
          </w:rPr>
          <w:t xml:space="preserve">species that </w:t>
        </w:r>
        <w:r w:rsidRPr="00554D62">
          <w:rPr>
            <w:rFonts w:ascii="Times New Roman" w:hAnsi="Times New Roman" w:cs="Times New Roman"/>
          </w:rPr>
          <w:t>rem</w:t>
        </w:r>
        <w:r>
          <w:rPr>
            <w:rFonts w:ascii="Times New Roman" w:hAnsi="Times New Roman" w:cs="Times New Roman"/>
          </w:rPr>
          <w:t>ain</w:t>
        </w:r>
        <w:r w:rsidRPr="00554D62">
          <w:rPr>
            <w:rFonts w:ascii="Times New Roman" w:hAnsi="Times New Roman" w:cs="Times New Roman"/>
          </w:rPr>
          <w:t xml:space="preserve"> in warming waters may experience</w:t>
        </w:r>
        <w:r>
          <w:rPr>
            <w:rFonts w:ascii="Times New Roman" w:hAnsi="Times New Roman" w:cs="Times New Roman"/>
          </w:rPr>
          <w:t xml:space="preserve"> adverse outcomes such as changes in prey availability or </w:t>
        </w:r>
        <w:r w:rsidRPr="00554D62">
          <w:rPr>
            <w:rFonts w:ascii="Times New Roman" w:hAnsi="Times New Roman" w:cs="Times New Roman"/>
          </w:rPr>
          <w:t xml:space="preserve">increased </w:t>
        </w:r>
        <w:r>
          <w:rPr>
            <w:rFonts w:ascii="Times New Roman" w:hAnsi="Times New Roman" w:cs="Times New Roman"/>
          </w:rPr>
          <w:t xml:space="preserve">potential </w:t>
        </w:r>
        <w:r w:rsidRPr="00554D62">
          <w:rPr>
            <w:rFonts w:ascii="Times New Roman" w:hAnsi="Times New Roman" w:cs="Times New Roman"/>
          </w:rPr>
          <w:t>exposure to</w:t>
        </w:r>
        <w:r>
          <w:rPr>
            <w:rFonts w:ascii="Times New Roman" w:hAnsi="Times New Roman" w:cs="Times New Roman"/>
          </w:rPr>
          <w:t xml:space="preserve"> anthropogenic contaminants or biotoxins that could impact fecundity and/or survival (</w:t>
        </w:r>
        <w:proofErr w:type="spellStart"/>
        <w:r>
          <w:rPr>
            <w:rFonts w:ascii="Times New Roman" w:hAnsi="Times New Roman" w:cs="Times New Roman"/>
          </w:rPr>
          <w:t>Cavole</w:t>
        </w:r>
        <w:proofErr w:type="spellEnd"/>
        <w:r>
          <w:rPr>
            <w:rFonts w:ascii="Times New Roman" w:hAnsi="Times New Roman" w:cs="Times New Roman"/>
          </w:rPr>
          <w:t xml:space="preserve"> et al. 2016). R</w:t>
        </w:r>
        <w:r w:rsidRPr="00554D62">
          <w:rPr>
            <w:rFonts w:ascii="Times New Roman" w:hAnsi="Times New Roman" w:cs="Times New Roman"/>
          </w:rPr>
          <w:t>ange shift options may be limited for resident communities</w:t>
        </w:r>
        <w:r>
          <w:rPr>
            <w:rFonts w:ascii="Times New Roman" w:hAnsi="Times New Roman" w:cs="Times New Roman"/>
          </w:rPr>
          <w:t xml:space="preserve"> such as Southern Resident killer whales (</w:t>
        </w:r>
        <w:proofErr w:type="spellStart"/>
        <w:r>
          <w:rPr>
            <w:rFonts w:ascii="Times New Roman" w:hAnsi="Times New Roman" w:cs="Times New Roman"/>
            <w:i/>
          </w:rPr>
          <w:t>Orcinus</w:t>
        </w:r>
        <w:proofErr w:type="spellEnd"/>
        <w:r>
          <w:rPr>
            <w:rFonts w:ascii="Times New Roman" w:hAnsi="Times New Roman" w:cs="Times New Roman"/>
            <w:i/>
          </w:rPr>
          <w:t xml:space="preserve"> orca</w:t>
        </w:r>
        <w:r>
          <w:rPr>
            <w:rFonts w:ascii="Times New Roman" w:hAnsi="Times New Roman" w:cs="Times New Roman"/>
          </w:rPr>
          <w:t>), a portion of whose range is shared with other killer whale communities such as transients and Northern Residents (Heimlich-</w:t>
        </w:r>
        <w:proofErr w:type="spellStart"/>
        <w:r>
          <w:rPr>
            <w:rFonts w:ascii="Times New Roman" w:hAnsi="Times New Roman" w:cs="Times New Roman"/>
          </w:rPr>
          <w:t>Boran</w:t>
        </w:r>
        <w:proofErr w:type="spellEnd"/>
        <w:r>
          <w:rPr>
            <w:rFonts w:ascii="Times New Roman" w:hAnsi="Times New Roman" w:cs="Times New Roman"/>
          </w:rPr>
          <w:t>, 1988).</w:t>
        </w:r>
      </w:ins>
    </w:p>
    <w:p w14:paraId="6B0D0AE2" w14:textId="0988EEB0" w:rsidR="000A4A9D" w:rsidDel="00246CD6" w:rsidRDefault="000A4A9D" w:rsidP="00246CD6">
      <w:pPr>
        <w:pStyle w:val="NoSpacing"/>
        <w:spacing w:line="480" w:lineRule="auto"/>
        <w:rPr>
          <w:del w:id="52" w:author="Amanda Warlick" w:date="2019-10-12T15:52:00Z"/>
          <w:rFonts w:ascii="Times New Roman" w:hAnsi="Times New Roman" w:cs="Times New Roman"/>
        </w:rPr>
        <w:pPrChange w:id="53" w:author="Amanda Warlick" w:date="2019-10-12T15:52:00Z">
          <w:pPr>
            <w:pStyle w:val="NoSpacing"/>
            <w:spacing w:line="480" w:lineRule="auto"/>
          </w:pPr>
        </w:pPrChange>
      </w:pPr>
    </w:p>
    <w:p w14:paraId="0E53520A" w14:textId="65280564" w:rsidR="003A1972" w:rsidDel="00246CD6" w:rsidRDefault="00C233B6" w:rsidP="00246CD6">
      <w:pPr>
        <w:pStyle w:val="NoSpacing"/>
        <w:spacing w:line="480" w:lineRule="auto"/>
        <w:rPr>
          <w:ins w:id="54" w:author="Stephanie Norman" w:date="2019-09-07T22:13:00Z"/>
          <w:del w:id="55" w:author="Amanda Warlick" w:date="2019-10-12T15:17:00Z"/>
          <w:rFonts w:ascii="Times New Roman" w:hAnsi="Times New Roman" w:cs="Times New Roman"/>
        </w:rPr>
        <w:pPrChange w:id="56" w:author="Amanda Warlick" w:date="2019-10-12T15:52:00Z">
          <w:pPr>
            <w:pStyle w:val="NoSpacing"/>
            <w:spacing w:line="480" w:lineRule="auto"/>
          </w:pPr>
        </w:pPrChange>
      </w:pPr>
      <w:ins w:id="57" w:author="Stephanie Norman" w:date="2019-09-07T20:34:00Z">
        <w:del w:id="58" w:author="Amanda Warlick" w:date="2019-10-12T15:17:00Z">
          <w:r w:rsidDel="00246CD6">
            <w:rPr>
              <w:rFonts w:ascii="Times New Roman" w:hAnsi="Times New Roman" w:cs="Times New Roman"/>
            </w:rPr>
            <w:delText>indices, including those in the north Pacific Ocean (</w:delText>
          </w:r>
        </w:del>
      </w:ins>
      <w:ins w:id="59" w:author="Stephanie Norman" w:date="2019-09-07T20:35:00Z">
        <w:del w:id="60" w:author="Amanda Warlick" w:date="2019-10-12T15:17:00Z">
          <w:r w:rsidDel="00246CD6">
            <w:rPr>
              <w:rFonts w:ascii="Times New Roman" w:hAnsi="Times New Roman" w:cs="Times New Roman"/>
            </w:rPr>
            <w:delText>e.g., Pacific Decadal Oscillation</w:delText>
          </w:r>
        </w:del>
      </w:ins>
      <w:del w:id="61" w:author="Amanda Warlick" w:date="2019-10-12T15:17:00Z">
        <w:r w:rsidR="000A4A9D" w:rsidDel="00246CD6">
          <w:rPr>
            <w:rFonts w:ascii="Times New Roman" w:hAnsi="Times New Roman" w:cs="Times New Roman"/>
          </w:rPr>
          <w:delText>, MEI, etc</w:delText>
        </w:r>
      </w:del>
      <w:ins w:id="62" w:author="Stephanie Norman" w:date="2019-09-07T20:35:00Z">
        <w:del w:id="63" w:author="Amanda Warlick" w:date="2019-10-12T15:17:00Z">
          <w:r w:rsidDel="00246CD6">
            <w:rPr>
              <w:rFonts w:ascii="Times New Roman" w:hAnsi="Times New Roman" w:cs="Times New Roman"/>
            </w:rPr>
            <w:delText xml:space="preserve">), </w:delText>
          </w:r>
        </w:del>
      </w:ins>
      <w:ins w:id="64" w:author="Stephanie Norman" w:date="2019-09-07T20:34:00Z">
        <w:del w:id="65" w:author="Amanda Warlick" w:date="2019-10-12T15:17:00Z">
          <w:r w:rsidRPr="00C233B6" w:rsidDel="00246CD6">
            <w:rPr>
              <w:rFonts w:ascii="Times New Roman" w:hAnsi="Times New Roman" w:cs="Times New Roman"/>
            </w:rPr>
            <w:delText>indicate meridional</w:delText>
          </w:r>
          <w:r w:rsidDel="00246CD6">
            <w:rPr>
              <w:rFonts w:ascii="Times New Roman" w:hAnsi="Times New Roman" w:cs="Times New Roman"/>
            </w:rPr>
            <w:delText xml:space="preserve"> patterns in the mid-century were succeeded by</w:delText>
          </w:r>
          <w:r w:rsidRPr="00C233B6" w:rsidDel="00246CD6">
            <w:rPr>
              <w:rFonts w:ascii="Times New Roman" w:hAnsi="Times New Roman" w:cs="Times New Roman"/>
            </w:rPr>
            <w:delText xml:space="preserve"> zonal patt</w:delText>
          </w:r>
          <w:r w:rsidDel="00246CD6">
            <w:rPr>
              <w:rFonts w:ascii="Times New Roman" w:hAnsi="Times New Roman" w:cs="Times New Roman"/>
            </w:rPr>
            <w:delText>erns in the latter 20th century (</w:delText>
          </w:r>
        </w:del>
      </w:ins>
      <w:ins w:id="66" w:author="Stephanie Norman" w:date="2019-09-07T20:36:00Z">
        <w:del w:id="67" w:author="Amanda Warlick" w:date="2019-10-12T15:17:00Z">
          <w:r w:rsidDel="00246CD6">
            <w:rPr>
              <w:rFonts w:ascii="Times New Roman" w:hAnsi="Times New Roman" w:cs="Times New Roman"/>
            </w:rPr>
            <w:delText>Mann &amp; Lazier, 2006).</w:delText>
          </w:r>
        </w:del>
      </w:ins>
      <w:ins w:id="68" w:author="Stephanie Norman" w:date="2019-09-07T20:56:00Z">
        <w:del w:id="69" w:author="Amanda Warlick" w:date="2019-10-12T15:17:00Z">
          <w:r w:rsidR="00A17FE2" w:rsidRPr="00A17FE2" w:rsidDel="00246CD6">
            <w:rPr>
              <w:rFonts w:ascii="Times New Roman" w:hAnsi="Times New Roman" w:cs="Times New Roman"/>
            </w:rPr>
            <w:delText xml:space="preserve"> </w:delText>
          </w:r>
        </w:del>
      </w:ins>
      <w:ins w:id="70" w:author="Stephanie Norman" w:date="2019-09-07T21:01:00Z">
        <w:del w:id="71" w:author="Amanda Warlick" w:date="2019-10-12T15:17:00Z">
          <w:r w:rsidR="00A17FE2" w:rsidDel="00246CD6">
            <w:rPr>
              <w:rFonts w:ascii="Times New Roman" w:hAnsi="Times New Roman" w:cs="Times New Roman"/>
            </w:rPr>
            <w:delText xml:space="preserve">It is hypothesized that </w:delText>
          </w:r>
        </w:del>
      </w:ins>
      <w:ins w:id="72" w:author="Stephanie Norman" w:date="2019-09-07T21:02:00Z">
        <w:del w:id="73" w:author="Amanda Warlick" w:date="2019-10-12T15:17:00Z">
          <w:r w:rsidR="00A17FE2" w:rsidDel="00246CD6">
            <w:rPr>
              <w:rFonts w:ascii="Times New Roman" w:hAnsi="Times New Roman" w:cs="Times New Roman"/>
            </w:rPr>
            <w:delText>g</w:delText>
          </w:r>
        </w:del>
      </w:ins>
      <w:ins w:id="74" w:author="Stephanie Norman" w:date="2019-09-07T21:01:00Z">
        <w:del w:id="75" w:author="Amanda Warlick" w:date="2019-10-12T15:17:00Z">
          <w:r w:rsidR="00A17FE2" w:rsidRPr="00A17FE2" w:rsidDel="00246CD6">
            <w:rPr>
              <w:rFonts w:ascii="Times New Roman" w:hAnsi="Times New Roman" w:cs="Times New Roman"/>
            </w:rPr>
            <w:delText xml:space="preserve">lobal wind and gyre circulation changes </w:delText>
          </w:r>
        </w:del>
      </w:ins>
      <w:ins w:id="76" w:author="Stephanie Norman" w:date="2019-09-07T21:02:00Z">
        <w:del w:id="77" w:author="Amanda Warlick" w:date="2019-10-12T15:17:00Z">
          <w:r w:rsidR="00A17FE2" w:rsidDel="00246CD6">
            <w:rPr>
              <w:rFonts w:ascii="Times New Roman" w:hAnsi="Times New Roman" w:cs="Times New Roman"/>
            </w:rPr>
            <w:delText>are</w:delText>
          </w:r>
        </w:del>
      </w:ins>
      <w:ins w:id="78" w:author="Stephanie Norman" w:date="2019-09-07T21:01:00Z">
        <w:del w:id="79" w:author="Amanda Warlick" w:date="2019-10-12T15:17:00Z">
          <w:r w:rsidR="00A17FE2" w:rsidRPr="00A17FE2" w:rsidDel="00246CD6">
            <w:rPr>
              <w:rFonts w:ascii="Times New Roman" w:hAnsi="Times New Roman" w:cs="Times New Roman"/>
            </w:rPr>
            <w:delText xml:space="preserve"> associated with multidecadal </w:delText>
          </w:r>
          <w:r w:rsidR="00A17FE2" w:rsidDel="00246CD6">
            <w:rPr>
              <w:rFonts w:ascii="Times New Roman" w:hAnsi="Times New Roman" w:cs="Times New Roman"/>
            </w:rPr>
            <w:delText>warm and cool phases of the northern (and southern) he</w:delText>
          </w:r>
          <w:r w:rsidR="00A17FE2" w:rsidRPr="00A17FE2" w:rsidDel="00246CD6">
            <w:rPr>
              <w:rFonts w:ascii="Times New Roman" w:hAnsi="Times New Roman" w:cs="Times New Roman"/>
            </w:rPr>
            <w:delText>mispheres</w:delText>
          </w:r>
        </w:del>
      </w:ins>
      <w:ins w:id="80" w:author="Stephanie Norman" w:date="2019-09-07T21:03:00Z">
        <w:del w:id="81" w:author="Amanda Warlick" w:date="2019-10-12T15:17:00Z">
          <w:r w:rsidR="00A17FE2" w:rsidDel="00246CD6">
            <w:rPr>
              <w:rFonts w:ascii="Times New Roman" w:hAnsi="Times New Roman" w:cs="Times New Roman"/>
            </w:rPr>
            <w:delText xml:space="preserve"> (Oviatt </w:delText>
          </w:r>
        </w:del>
      </w:ins>
      <w:del w:id="82" w:author="Amanda Warlick" w:date="2019-10-12T15:17:00Z">
        <w:r w:rsidR="00D91F25" w:rsidDel="00246CD6">
          <w:rPr>
            <w:rFonts w:ascii="Times New Roman" w:hAnsi="Times New Roman" w:cs="Times New Roman"/>
          </w:rPr>
          <w:delText>et al.</w:delText>
        </w:r>
      </w:del>
      <w:ins w:id="83" w:author="Stephanie Norman" w:date="2019-09-07T21:03:00Z">
        <w:del w:id="84" w:author="Amanda Warlick" w:date="2019-10-12T15:17:00Z">
          <w:r w:rsidR="00A17FE2" w:rsidDel="00246CD6">
            <w:rPr>
              <w:rFonts w:ascii="Times New Roman" w:hAnsi="Times New Roman" w:cs="Times New Roman"/>
            </w:rPr>
            <w:delText xml:space="preserve"> 2015). </w:delText>
          </w:r>
        </w:del>
      </w:ins>
    </w:p>
    <w:p w14:paraId="6D8213D0" w14:textId="65398A89" w:rsidR="00954C92" w:rsidRDefault="00A17FE2" w:rsidP="00246CD6">
      <w:pPr>
        <w:pStyle w:val="NoSpacing"/>
        <w:spacing w:line="480" w:lineRule="auto"/>
        <w:rPr>
          <w:rFonts w:ascii="Times New Roman" w:hAnsi="Times New Roman" w:cs="Times New Roman"/>
        </w:rPr>
      </w:pPr>
      <w:ins w:id="85" w:author="Stephanie Norman" w:date="2019-09-07T20:56:00Z">
        <w:del w:id="86" w:author="Amanda Warlick" w:date="2019-10-12T15:22:00Z">
          <w:r w:rsidRPr="00A17FE2" w:rsidDel="00246CD6">
            <w:rPr>
              <w:rFonts w:ascii="Times New Roman" w:hAnsi="Times New Roman" w:cs="Times New Roman"/>
            </w:rPr>
            <w:delText>The zonal warm phase</w:delText>
          </w:r>
        </w:del>
      </w:ins>
      <w:ins w:id="87" w:author="Stephanie Norman" w:date="2019-09-07T21:00:00Z">
        <w:del w:id="88" w:author="Amanda Warlick" w:date="2019-10-12T15:22:00Z">
          <w:r w:rsidDel="00246CD6">
            <w:rPr>
              <w:rFonts w:ascii="Times New Roman" w:hAnsi="Times New Roman" w:cs="Times New Roman"/>
            </w:rPr>
            <w:delText xml:space="preserve"> of winds</w:delText>
          </w:r>
        </w:del>
      </w:ins>
      <w:ins w:id="89" w:author="Stephanie Norman" w:date="2019-09-07T20:56:00Z">
        <w:del w:id="90" w:author="Amanda Warlick" w:date="2019-10-12T15:22:00Z">
          <w:r w:rsidDel="00246CD6">
            <w:rPr>
              <w:rFonts w:ascii="Times New Roman" w:hAnsi="Times New Roman" w:cs="Times New Roman"/>
            </w:rPr>
            <w:delText>, which</w:delText>
          </w:r>
          <w:r w:rsidRPr="00A17FE2" w:rsidDel="00246CD6">
            <w:rPr>
              <w:rFonts w:ascii="Times New Roman" w:hAnsi="Times New Roman" w:cs="Times New Roman"/>
            </w:rPr>
            <w:delText xml:space="preserve"> occurred from the 1910s to 1940s and </w:delText>
          </w:r>
          <w:r w:rsidDel="00246CD6">
            <w:rPr>
              <w:rFonts w:ascii="Times New Roman" w:hAnsi="Times New Roman" w:cs="Times New Roman"/>
            </w:rPr>
            <w:delText>again in the 1970s to 1990s,</w:delText>
          </w:r>
          <w:r w:rsidRPr="00A17FE2" w:rsidDel="00246CD6">
            <w:rPr>
              <w:rFonts w:ascii="Times New Roman" w:hAnsi="Times New Roman" w:cs="Times New Roman"/>
            </w:rPr>
            <w:delText xml:space="preserve"> is characteristic of strong westerly winds in the northern and southern hemisphere.</w:delText>
          </w:r>
          <w:r w:rsidDel="00246CD6">
            <w:rPr>
              <w:rFonts w:ascii="Times New Roman" w:hAnsi="Times New Roman" w:cs="Times New Roman"/>
            </w:rPr>
            <w:delText xml:space="preserve"> While </w:delText>
          </w:r>
        </w:del>
      </w:ins>
      <w:ins w:id="91" w:author="Stephanie Norman" w:date="2019-09-07T20:57:00Z">
        <w:del w:id="92" w:author="Amanda Warlick" w:date="2019-10-12T15:22:00Z">
          <w:r w:rsidDel="00246CD6">
            <w:rPr>
              <w:rFonts w:ascii="Times New Roman" w:hAnsi="Times New Roman" w:cs="Times New Roman"/>
            </w:rPr>
            <w:delText>t</w:delText>
          </w:r>
        </w:del>
      </w:ins>
      <w:ins w:id="93" w:author="Stephanie Norman" w:date="2019-09-07T20:56:00Z">
        <w:del w:id="94" w:author="Amanda Warlick" w:date="2019-10-12T15:22:00Z">
          <w:r w:rsidRPr="00A17FE2" w:rsidDel="00246CD6">
            <w:rPr>
              <w:rFonts w:ascii="Times New Roman" w:hAnsi="Times New Roman" w:cs="Times New Roman"/>
            </w:rPr>
            <w:delText>he meridio</w:delText>
          </w:r>
          <w:r w:rsidDel="00246CD6">
            <w:rPr>
              <w:rFonts w:ascii="Times New Roman" w:hAnsi="Times New Roman" w:cs="Times New Roman"/>
            </w:rPr>
            <w:delText>nal cool phase, which occurred</w:delText>
          </w:r>
          <w:r w:rsidRPr="00A17FE2" w:rsidDel="00246CD6">
            <w:rPr>
              <w:rFonts w:ascii="Times New Roman" w:hAnsi="Times New Roman" w:cs="Times New Roman"/>
            </w:rPr>
            <w:delText xml:space="preserve"> from the 1940s to 1970s and 1990s to present </w:delText>
          </w:r>
        </w:del>
      </w:ins>
      <w:ins w:id="95" w:author="Stephanie Norman" w:date="2019-09-07T20:57:00Z">
        <w:del w:id="96" w:author="Amanda Warlick" w:date="2019-10-12T15:22:00Z">
          <w:r w:rsidDel="00246CD6">
            <w:rPr>
              <w:rFonts w:ascii="Times New Roman" w:hAnsi="Times New Roman" w:cs="Times New Roman"/>
            </w:rPr>
            <w:delText>is compri</w:delText>
          </w:r>
        </w:del>
      </w:ins>
      <w:ins w:id="97" w:author="Stephanie Norman" w:date="2019-09-07T20:56:00Z">
        <w:del w:id="98" w:author="Amanda Warlick" w:date="2019-10-12T15:22:00Z">
          <w:r w:rsidRPr="00A17FE2" w:rsidDel="00246CD6">
            <w:rPr>
              <w:rFonts w:ascii="Times New Roman" w:hAnsi="Times New Roman" w:cs="Times New Roman"/>
            </w:rPr>
            <w:delText>s</w:delText>
          </w:r>
        </w:del>
      </w:ins>
      <w:ins w:id="99" w:author="Stephanie Norman" w:date="2019-09-07T20:58:00Z">
        <w:del w:id="100" w:author="Amanda Warlick" w:date="2019-10-12T15:22:00Z">
          <w:r w:rsidDel="00246CD6">
            <w:rPr>
              <w:rFonts w:ascii="Times New Roman" w:hAnsi="Times New Roman" w:cs="Times New Roman"/>
            </w:rPr>
            <w:delText>ed</w:delText>
          </w:r>
        </w:del>
      </w:ins>
      <w:ins w:id="101" w:author="Stephanie Norman" w:date="2019-09-07T20:56:00Z">
        <w:del w:id="102" w:author="Amanda Warlick" w:date="2019-10-12T15:22:00Z">
          <w:r w:rsidRPr="00A17FE2" w:rsidDel="00246CD6">
            <w:rPr>
              <w:rFonts w:ascii="Times New Roman" w:hAnsi="Times New Roman" w:cs="Times New Roman"/>
            </w:rPr>
            <w:delText xml:space="preserve"> of winds </w:delText>
          </w:r>
        </w:del>
      </w:ins>
      <w:ins w:id="103" w:author="Stephanie Norman" w:date="2019-09-07T20:58:00Z">
        <w:del w:id="104" w:author="Amanda Warlick" w:date="2019-10-12T15:22:00Z">
          <w:r w:rsidDel="00246CD6">
            <w:rPr>
              <w:rFonts w:ascii="Times New Roman" w:hAnsi="Times New Roman" w:cs="Times New Roman"/>
            </w:rPr>
            <w:delText xml:space="preserve">blowing toward the equator </w:delText>
          </w:r>
        </w:del>
      </w:ins>
      <w:ins w:id="105" w:author="Stephanie Norman" w:date="2019-09-07T20:56:00Z">
        <w:del w:id="106" w:author="Amanda Warlick" w:date="2019-10-12T15:22:00Z">
          <w:r w:rsidRPr="00A17FE2" w:rsidDel="00246CD6">
            <w:rPr>
              <w:rFonts w:ascii="Times New Roman" w:hAnsi="Times New Roman" w:cs="Times New Roman"/>
            </w:rPr>
            <w:delText xml:space="preserve">over the continents and </w:delText>
          </w:r>
        </w:del>
      </w:ins>
      <w:ins w:id="107" w:author="Stephanie Norman" w:date="2019-09-07T20:58:00Z">
        <w:del w:id="108" w:author="Amanda Warlick" w:date="2019-10-12T15:22:00Z">
          <w:r w:rsidDel="00246CD6">
            <w:rPr>
              <w:rFonts w:ascii="Times New Roman" w:hAnsi="Times New Roman" w:cs="Times New Roman"/>
            </w:rPr>
            <w:delText xml:space="preserve">winds directed </w:delText>
          </w:r>
        </w:del>
      </w:ins>
      <w:ins w:id="109" w:author="Stephanie Norman" w:date="2019-09-07T20:56:00Z">
        <w:del w:id="110" w:author="Amanda Warlick" w:date="2019-10-12T15:22:00Z">
          <w:r w:rsidRPr="00A17FE2" w:rsidDel="00246CD6">
            <w:rPr>
              <w:rFonts w:ascii="Times New Roman" w:hAnsi="Times New Roman" w:cs="Times New Roman"/>
            </w:rPr>
            <w:delText>poleward over the subarctic and sub-</w:delText>
          </w:r>
        </w:del>
      </w:ins>
      <w:del w:id="111" w:author="Amanda Warlick" w:date="2019-10-12T15:22:00Z">
        <w:r w:rsidR="00D91F25" w:rsidRPr="00A17FE2" w:rsidDel="00246CD6">
          <w:rPr>
            <w:rFonts w:ascii="Times New Roman" w:hAnsi="Times New Roman" w:cs="Times New Roman"/>
          </w:rPr>
          <w:delText>Antarctic</w:delText>
        </w:r>
      </w:del>
      <w:ins w:id="112" w:author="Stephanie Norman" w:date="2019-09-07T20:56:00Z">
        <w:del w:id="113" w:author="Amanda Warlick" w:date="2019-10-12T15:22:00Z">
          <w:r w:rsidRPr="00A17FE2" w:rsidDel="00246CD6">
            <w:rPr>
              <w:rFonts w:ascii="Times New Roman" w:hAnsi="Times New Roman" w:cs="Times New Roman"/>
            </w:rPr>
            <w:delText xml:space="preserve"> oceans</w:delText>
          </w:r>
        </w:del>
      </w:ins>
      <w:ins w:id="114" w:author="Stephanie Norman" w:date="2019-09-07T21:00:00Z">
        <w:del w:id="115" w:author="Amanda Warlick" w:date="2019-10-12T15:22:00Z">
          <w:r w:rsidDel="00246CD6">
            <w:rPr>
              <w:rFonts w:ascii="Times New Roman" w:hAnsi="Times New Roman" w:cs="Times New Roman"/>
            </w:rPr>
            <w:delText xml:space="preserve"> (Oviatt </w:delText>
          </w:r>
        </w:del>
      </w:ins>
      <w:del w:id="116" w:author="Amanda Warlick" w:date="2019-10-12T15:22:00Z">
        <w:r w:rsidR="00D91F25" w:rsidDel="00246CD6">
          <w:rPr>
            <w:rFonts w:ascii="Times New Roman" w:hAnsi="Times New Roman" w:cs="Times New Roman"/>
          </w:rPr>
          <w:delText>et al.</w:delText>
        </w:r>
      </w:del>
      <w:ins w:id="117" w:author="Stephanie Norman" w:date="2019-09-07T21:00:00Z">
        <w:del w:id="118" w:author="Amanda Warlick" w:date="2019-10-12T15:22:00Z">
          <w:r w:rsidDel="00246CD6">
            <w:rPr>
              <w:rFonts w:ascii="Times New Roman" w:hAnsi="Times New Roman" w:cs="Times New Roman"/>
            </w:rPr>
            <w:delText xml:space="preserve"> 2015).</w:delText>
          </w:r>
        </w:del>
      </w:ins>
      <w:ins w:id="119" w:author="Stephanie Norman" w:date="2019-09-07T21:04:00Z">
        <w:del w:id="120" w:author="Amanda Warlick" w:date="2019-10-12T15:22:00Z">
          <w:r w:rsidR="00B966D6" w:rsidDel="00246CD6">
            <w:rPr>
              <w:rFonts w:ascii="Times New Roman" w:hAnsi="Times New Roman" w:cs="Times New Roman"/>
            </w:rPr>
            <w:delText xml:space="preserve"> </w:delText>
          </w:r>
        </w:del>
      </w:ins>
      <w:ins w:id="121" w:author="Stephanie Norman" w:date="2019-09-07T21:08:00Z">
        <w:del w:id="122" w:author="Amanda Warlick" w:date="2019-10-12T15:22:00Z">
          <w:r w:rsidR="00B966D6" w:rsidRPr="00B966D6" w:rsidDel="00246CD6">
            <w:rPr>
              <w:rFonts w:ascii="Times New Roman" w:hAnsi="Times New Roman" w:cs="Times New Roman"/>
            </w:rPr>
            <w:delText xml:space="preserve">1). </w:delText>
          </w:r>
        </w:del>
        <w:del w:id="123" w:author="Amanda Warlick" w:date="2019-10-12T15:32:00Z">
          <w:r w:rsidR="00B966D6" w:rsidDel="00246CD6">
            <w:rPr>
              <w:rFonts w:ascii="Times New Roman" w:hAnsi="Times New Roman" w:cs="Times New Roman"/>
            </w:rPr>
            <w:delText>S</w:delText>
          </w:r>
          <w:r w:rsidR="00B966D6" w:rsidRPr="00B966D6" w:rsidDel="00246CD6">
            <w:rPr>
              <w:rFonts w:ascii="Times New Roman" w:hAnsi="Times New Roman" w:cs="Times New Roman"/>
            </w:rPr>
            <w:delText>ea surface temperature</w:delText>
          </w:r>
          <w:r w:rsidR="00B966D6" w:rsidDel="00246CD6">
            <w:rPr>
              <w:rFonts w:ascii="Times New Roman" w:hAnsi="Times New Roman" w:cs="Times New Roman"/>
            </w:rPr>
            <w:delText xml:space="preserve">s </w:delText>
          </w:r>
          <w:r w:rsidR="00B966D6" w:rsidRPr="00B966D6" w:rsidDel="00246CD6">
            <w:rPr>
              <w:rFonts w:ascii="Times New Roman" w:hAnsi="Times New Roman" w:cs="Times New Roman"/>
            </w:rPr>
            <w:delText>in the California upwelling areas</w:delText>
          </w:r>
        </w:del>
      </w:ins>
      <w:ins w:id="124" w:author="Stephanie Norman" w:date="2019-09-07T21:09:00Z">
        <w:del w:id="125" w:author="Amanda Warlick" w:date="2019-10-12T15:32:00Z">
          <w:r w:rsidR="00B966D6" w:rsidDel="00246CD6">
            <w:rPr>
              <w:rFonts w:ascii="Times New Roman" w:hAnsi="Times New Roman" w:cs="Times New Roman"/>
            </w:rPr>
            <w:delText>, derived from satellites,</w:delText>
          </w:r>
        </w:del>
      </w:ins>
      <w:ins w:id="126" w:author="Stephanie Norman" w:date="2019-09-07T21:08:00Z">
        <w:del w:id="127" w:author="Amanda Warlick" w:date="2019-10-12T15:32:00Z">
          <w:r w:rsidR="00B966D6" w:rsidRPr="00B966D6" w:rsidDel="00246CD6">
            <w:rPr>
              <w:rFonts w:ascii="Times New Roman" w:hAnsi="Times New Roman" w:cs="Times New Roman"/>
            </w:rPr>
            <w:delText xml:space="preserve"> cooled after 2000, suggesting enhanced upwelling</w:delText>
          </w:r>
          <w:r w:rsidR="00B966D6" w:rsidDel="00246CD6">
            <w:rPr>
              <w:rFonts w:ascii="Times New Roman" w:hAnsi="Times New Roman" w:cs="Times New Roman"/>
            </w:rPr>
            <w:delText xml:space="preserve"> (</w:delText>
          </w:r>
        </w:del>
      </w:ins>
      <w:ins w:id="128" w:author="Stephanie Norman" w:date="2019-09-07T21:10:00Z">
        <w:del w:id="129" w:author="Amanda Warlick" w:date="2019-10-12T15:32:00Z">
          <w:r w:rsidR="00B966D6" w:rsidDel="00246CD6">
            <w:rPr>
              <w:rFonts w:ascii="Times New Roman" w:hAnsi="Times New Roman" w:cs="Times New Roman"/>
            </w:rPr>
            <w:delText xml:space="preserve">Oviatt </w:delText>
          </w:r>
        </w:del>
      </w:ins>
      <w:del w:id="130" w:author="Amanda Warlick" w:date="2019-10-12T15:32:00Z">
        <w:r w:rsidR="00D91F25" w:rsidDel="00246CD6">
          <w:rPr>
            <w:rFonts w:ascii="Times New Roman" w:hAnsi="Times New Roman" w:cs="Times New Roman"/>
          </w:rPr>
          <w:delText>et al.</w:delText>
        </w:r>
      </w:del>
      <w:ins w:id="131" w:author="Stephanie Norman" w:date="2019-09-07T21:10:00Z">
        <w:del w:id="132" w:author="Amanda Warlick" w:date="2019-10-12T15:32:00Z">
          <w:r w:rsidR="00B966D6" w:rsidDel="00246CD6">
            <w:rPr>
              <w:rFonts w:ascii="Times New Roman" w:hAnsi="Times New Roman" w:cs="Times New Roman"/>
            </w:rPr>
            <w:delText xml:space="preserve"> 2015).</w:delText>
          </w:r>
        </w:del>
      </w:ins>
      <w:ins w:id="133" w:author="Stephanie Norman" w:date="2019-09-07T21:44:00Z">
        <w:del w:id="134" w:author="Amanda Warlick" w:date="2019-10-12T15:32:00Z">
          <w:r w:rsidR="001E5653" w:rsidDel="00246CD6">
            <w:rPr>
              <w:rFonts w:ascii="Times New Roman" w:hAnsi="Times New Roman" w:cs="Times New Roman"/>
            </w:rPr>
            <w:delText xml:space="preserve"> </w:delText>
          </w:r>
        </w:del>
        <w:del w:id="135" w:author="Amanda Warlick" w:date="2019-10-12T15:25:00Z">
          <w:r w:rsidR="008778E9" w:rsidDel="00246CD6">
            <w:rPr>
              <w:rFonts w:ascii="Times New Roman" w:hAnsi="Times New Roman" w:cs="Times New Roman"/>
            </w:rPr>
            <w:delText xml:space="preserve">Sea surface temperatures and </w:delText>
          </w:r>
        </w:del>
      </w:ins>
      <w:ins w:id="136" w:author="Stephanie Norman" w:date="2019-09-07T21:45:00Z">
        <w:del w:id="137" w:author="Amanda Warlick" w:date="2019-10-12T15:25:00Z">
          <w:r w:rsidR="008778E9" w:rsidDel="00246CD6">
            <w:rPr>
              <w:rFonts w:ascii="Times New Roman" w:hAnsi="Times New Roman" w:cs="Times New Roman"/>
            </w:rPr>
            <w:delText>w</w:delText>
          </w:r>
        </w:del>
      </w:ins>
      <w:ins w:id="138" w:author="Stephanie Norman" w:date="2019-09-07T21:44:00Z">
        <w:del w:id="139" w:author="Amanda Warlick" w:date="2019-10-12T15:25:00Z">
          <w:r w:rsidR="008778E9" w:rsidDel="00246CD6">
            <w:rPr>
              <w:rFonts w:ascii="Times New Roman" w:hAnsi="Times New Roman" w:cs="Times New Roman"/>
            </w:rPr>
            <w:delText>ind strength have a generally negative relationship (</w:delText>
          </w:r>
        </w:del>
      </w:ins>
      <w:ins w:id="140" w:author="Stephanie Norman" w:date="2019-09-07T21:46:00Z">
        <w:del w:id="141" w:author="Amanda Warlick" w:date="2019-10-12T15:25:00Z">
          <w:r w:rsidR="008778E9" w:rsidDel="00246CD6">
            <w:rPr>
              <w:rFonts w:ascii="Times New Roman" w:hAnsi="Times New Roman" w:cs="Times New Roman"/>
            </w:rPr>
            <w:delText>D’Aleo &amp; Easterbrook, 2011).</w:delText>
          </w:r>
        </w:del>
      </w:ins>
      <w:ins w:id="142" w:author="Stephanie Norman" w:date="2019-09-07T22:01:00Z">
        <w:del w:id="143" w:author="Amanda Warlick" w:date="2019-10-12T15:25:00Z">
          <w:r w:rsidR="00D61621" w:rsidDel="00246CD6">
            <w:rPr>
              <w:rFonts w:ascii="Times New Roman" w:hAnsi="Times New Roman" w:cs="Times New Roman"/>
            </w:rPr>
            <w:delText xml:space="preserve"> </w:delText>
          </w:r>
        </w:del>
        <w:del w:id="144" w:author="Amanda Warlick" w:date="2019-10-12T15:49:00Z">
          <w:r w:rsidR="00D61621" w:rsidDel="00246CD6">
            <w:rPr>
              <w:rFonts w:ascii="Times New Roman" w:hAnsi="Times New Roman" w:cs="Times New Roman"/>
            </w:rPr>
            <w:delText xml:space="preserve">Coastal </w:delText>
          </w:r>
        </w:del>
      </w:ins>
      <w:ins w:id="145" w:author="Stephanie Norman" w:date="2019-09-07T22:02:00Z">
        <w:del w:id="146" w:author="Amanda Warlick" w:date="2019-10-12T15:49:00Z">
          <w:r w:rsidR="00D61621" w:rsidDel="00246CD6">
            <w:rPr>
              <w:rFonts w:ascii="Times New Roman" w:hAnsi="Times New Roman" w:cs="Times New Roman"/>
            </w:rPr>
            <w:delText xml:space="preserve">waters </w:delText>
          </w:r>
        </w:del>
        <w:del w:id="147" w:author="Amanda Warlick" w:date="2019-10-12T15:21:00Z">
          <w:r w:rsidR="00D61621" w:rsidDel="00246CD6">
            <w:rPr>
              <w:rFonts w:ascii="Times New Roman" w:hAnsi="Times New Roman" w:cs="Times New Roman"/>
            </w:rPr>
            <w:delText>along</w:delText>
          </w:r>
        </w:del>
        <w:del w:id="148" w:author="Amanda Warlick" w:date="2019-10-12T15:49:00Z">
          <w:r w:rsidR="00D61621" w:rsidDel="00246CD6">
            <w:rPr>
              <w:rFonts w:ascii="Times New Roman" w:hAnsi="Times New Roman" w:cs="Times New Roman"/>
            </w:rPr>
            <w:delText xml:space="preserve"> the Pacific Northwest </w:delText>
          </w:r>
        </w:del>
      </w:ins>
      <w:ins w:id="149" w:author="Stephanie Norman" w:date="2019-09-07T22:04:00Z">
        <w:del w:id="150" w:author="Amanda Warlick" w:date="2019-10-12T15:49:00Z">
          <w:r w:rsidR="00D61621" w:rsidDel="00246CD6">
            <w:rPr>
              <w:rFonts w:ascii="Times New Roman" w:hAnsi="Times New Roman" w:cs="Times New Roman"/>
            </w:rPr>
            <w:delText>are embedded within</w:delText>
          </w:r>
        </w:del>
      </w:ins>
      <w:ins w:id="151" w:author="Stephanie Norman" w:date="2019-09-07T22:02:00Z">
        <w:del w:id="152" w:author="Amanda Warlick" w:date="2019-10-12T15:49:00Z">
          <w:r w:rsidR="00D61621" w:rsidDel="00246CD6">
            <w:rPr>
              <w:rFonts w:ascii="Times New Roman" w:hAnsi="Times New Roman" w:cs="Times New Roman"/>
            </w:rPr>
            <w:delText xml:space="preserve"> the California Current system</w:delText>
          </w:r>
        </w:del>
        <w:del w:id="153" w:author="Amanda Warlick" w:date="2019-10-12T15:20:00Z">
          <w:r w:rsidR="00D61621" w:rsidDel="00246CD6">
            <w:rPr>
              <w:rFonts w:ascii="Times New Roman" w:hAnsi="Times New Roman" w:cs="Times New Roman"/>
            </w:rPr>
            <w:delText xml:space="preserve"> that</w:delText>
          </w:r>
        </w:del>
        <w:del w:id="154" w:author="Amanda Warlick" w:date="2019-10-12T15:49:00Z">
          <w:r w:rsidR="00D61621" w:rsidDel="00246CD6">
            <w:rPr>
              <w:rFonts w:ascii="Times New Roman" w:hAnsi="Times New Roman" w:cs="Times New Roman"/>
            </w:rPr>
            <w:delText xml:space="preserve"> is domi</w:delText>
          </w:r>
        </w:del>
      </w:ins>
      <w:ins w:id="155" w:author="Stephanie Norman" w:date="2019-09-07T22:03:00Z">
        <w:del w:id="156" w:author="Amanda Warlick" w:date="2019-10-12T15:49:00Z">
          <w:r w:rsidR="00D61621" w:rsidDel="00246CD6">
            <w:rPr>
              <w:rFonts w:ascii="Times New Roman" w:hAnsi="Times New Roman" w:cs="Times New Roman"/>
            </w:rPr>
            <w:delText>nated by wind</w:delText>
          </w:r>
        </w:del>
      </w:ins>
      <w:ins w:id="157" w:author="Stephanie Norman" w:date="2019-09-07T22:46:00Z">
        <w:del w:id="158" w:author="Amanda Warlick" w:date="2019-10-12T15:49:00Z">
          <w:r w:rsidR="007167B9" w:rsidDel="00246CD6">
            <w:rPr>
              <w:rFonts w:ascii="Times New Roman" w:hAnsi="Times New Roman" w:cs="Times New Roman"/>
            </w:rPr>
            <w:delText>-</w:delText>
          </w:r>
        </w:del>
      </w:ins>
      <w:ins w:id="159" w:author="Stephanie Norman" w:date="2019-09-07T22:03:00Z">
        <w:del w:id="160" w:author="Amanda Warlick" w:date="2019-10-12T15:49:00Z">
          <w:r w:rsidR="00D61621" w:rsidDel="00246CD6">
            <w:rPr>
              <w:rFonts w:ascii="Times New Roman" w:hAnsi="Times New Roman" w:cs="Times New Roman"/>
            </w:rPr>
            <w:delText>driven upwelling</w:delText>
          </w:r>
        </w:del>
      </w:ins>
      <w:ins w:id="161" w:author="Stephanie Norman" w:date="2019-09-07T22:47:00Z">
        <w:del w:id="162" w:author="Amanda Warlick" w:date="2019-10-12T15:49:00Z">
          <w:r w:rsidR="007167B9" w:rsidDel="00246CD6">
            <w:rPr>
              <w:rFonts w:ascii="Times New Roman" w:hAnsi="Times New Roman" w:cs="Times New Roman"/>
            </w:rPr>
            <w:delText>, with generally stronger winds documented to increase coastal productivity due to the effects on nutrient dynamics</w:delText>
          </w:r>
        </w:del>
      </w:ins>
      <w:ins w:id="163" w:author="Stephanie Norman" w:date="2019-09-07T22:03:00Z">
        <w:del w:id="164" w:author="Amanda Warlick" w:date="2019-10-12T15:49:00Z">
          <w:r w:rsidR="00D61621" w:rsidDel="00246CD6">
            <w:rPr>
              <w:rFonts w:ascii="Times New Roman" w:hAnsi="Times New Roman" w:cs="Times New Roman"/>
            </w:rPr>
            <w:delText xml:space="preserve"> (Hickey &amp; </w:delText>
          </w:r>
        </w:del>
      </w:ins>
      <w:ins w:id="165" w:author="Stephanie Norman" w:date="2019-09-07T22:04:00Z">
        <w:del w:id="166" w:author="Amanda Warlick" w:date="2019-10-12T15:49:00Z">
          <w:r w:rsidR="007167B9" w:rsidDel="00246CD6">
            <w:rPr>
              <w:rFonts w:ascii="Times New Roman" w:hAnsi="Times New Roman" w:cs="Times New Roman"/>
            </w:rPr>
            <w:delText xml:space="preserve">Banas, 2003). </w:delText>
          </w:r>
        </w:del>
      </w:ins>
      <w:ins w:id="167" w:author="Stephanie Norman" w:date="2019-09-07T22:06:00Z">
        <w:del w:id="168" w:author="Amanda Warlick" w:date="2019-10-12T15:49:00Z">
          <w:r w:rsidR="003A1972" w:rsidDel="00246CD6">
            <w:rPr>
              <w:rFonts w:ascii="Times New Roman" w:hAnsi="Times New Roman" w:cs="Times New Roman"/>
            </w:rPr>
            <w:delText xml:space="preserve">During the zonal wind phase after the 1970’s, decreased upwelling </w:delText>
          </w:r>
        </w:del>
        <w:del w:id="169" w:author="Amanda Warlick" w:date="2019-10-12T15:46:00Z">
          <w:r w:rsidR="003A1972" w:rsidDel="00246CD6">
            <w:rPr>
              <w:rFonts w:ascii="Times New Roman" w:hAnsi="Times New Roman" w:cs="Times New Roman"/>
            </w:rPr>
            <w:delText>was</w:delText>
          </w:r>
        </w:del>
        <w:del w:id="170" w:author="Amanda Warlick" w:date="2019-10-12T15:49:00Z">
          <w:r w:rsidR="003A1972" w:rsidDel="00246CD6">
            <w:rPr>
              <w:rFonts w:ascii="Times New Roman" w:hAnsi="Times New Roman" w:cs="Times New Roman"/>
            </w:rPr>
            <w:delText xml:space="preserve"> observed in the Current</w:delText>
          </w:r>
        </w:del>
        <w:del w:id="171" w:author="Amanda Warlick" w:date="2019-10-12T15:46:00Z">
          <w:r w:rsidR="003A1972" w:rsidDel="00246CD6">
            <w:rPr>
              <w:rFonts w:ascii="Times New Roman" w:hAnsi="Times New Roman" w:cs="Times New Roman"/>
            </w:rPr>
            <w:delText xml:space="preserve"> with water warming</w:delText>
          </w:r>
        </w:del>
        <w:del w:id="172" w:author="Amanda Warlick" w:date="2019-10-12T15:49:00Z">
          <w:r w:rsidR="003A1972" w:rsidDel="00246CD6">
            <w:rPr>
              <w:rFonts w:ascii="Times New Roman" w:hAnsi="Times New Roman" w:cs="Times New Roman"/>
            </w:rPr>
            <w:delText xml:space="preserve"> (</w:delText>
          </w:r>
        </w:del>
      </w:ins>
      <w:ins w:id="173" w:author="Stephanie Norman" w:date="2019-09-07T22:08:00Z">
        <w:del w:id="174" w:author="Amanda Warlick" w:date="2019-10-12T15:49:00Z">
          <w:r w:rsidR="003A1972" w:rsidDel="00246CD6">
            <w:rPr>
              <w:rFonts w:ascii="Times New Roman" w:hAnsi="Times New Roman" w:cs="Times New Roman"/>
            </w:rPr>
            <w:delText>McGowan, Cayan, &amp; Dorman</w:delText>
          </w:r>
        </w:del>
      </w:ins>
      <w:ins w:id="175" w:author="Stephanie Norman" w:date="2019-09-07T22:06:00Z">
        <w:del w:id="176" w:author="Amanda Warlick" w:date="2019-10-12T15:49:00Z">
          <w:r w:rsidR="003A1972" w:rsidDel="00246CD6">
            <w:rPr>
              <w:rFonts w:ascii="Times New Roman" w:hAnsi="Times New Roman" w:cs="Times New Roman"/>
            </w:rPr>
            <w:delText>, 1998)</w:delText>
          </w:r>
        </w:del>
      </w:ins>
      <w:ins w:id="177" w:author="Stephanie Norman" w:date="2019-09-07T22:08:00Z">
        <w:del w:id="178" w:author="Amanda Warlick" w:date="2019-10-12T15:49:00Z">
          <w:r w:rsidR="00F538B5" w:rsidDel="00246CD6">
            <w:rPr>
              <w:rFonts w:ascii="Times New Roman" w:hAnsi="Times New Roman" w:cs="Times New Roman"/>
            </w:rPr>
            <w:delText xml:space="preserve">, resulting in </w:delText>
          </w:r>
        </w:del>
      </w:ins>
      <w:ins w:id="179" w:author="Stephanie Norman" w:date="2019-09-07T22:32:00Z">
        <w:del w:id="180" w:author="Amanda Warlick" w:date="2019-10-12T15:49:00Z">
          <w:r w:rsidR="00F538B5" w:rsidDel="00246CD6">
            <w:rPr>
              <w:rFonts w:ascii="Times New Roman" w:hAnsi="Times New Roman" w:cs="Times New Roman"/>
            </w:rPr>
            <w:delText>p</w:delText>
          </w:r>
        </w:del>
      </w:ins>
      <w:ins w:id="181" w:author="Stephanie Norman" w:date="2019-09-07T22:24:00Z">
        <w:del w:id="182" w:author="Amanda Warlick" w:date="2019-10-12T15:49:00Z">
          <w:r w:rsidR="00354D45" w:rsidDel="00246CD6">
            <w:rPr>
              <w:rFonts w:ascii="Times New Roman" w:hAnsi="Times New Roman" w:cs="Times New Roman"/>
            </w:rPr>
            <w:delText xml:space="preserve">rimary productivity, zooplankton, pelagic fish, </w:delText>
          </w:r>
          <w:r w:rsidR="00F538B5" w:rsidDel="00246CD6">
            <w:rPr>
              <w:rFonts w:ascii="Times New Roman" w:hAnsi="Times New Roman" w:cs="Times New Roman"/>
            </w:rPr>
            <w:delText xml:space="preserve">and seabirds all declining at the time. </w:delText>
          </w:r>
          <w:commentRangeStart w:id="183"/>
          <w:r w:rsidR="00F538B5" w:rsidDel="00246CD6">
            <w:rPr>
              <w:rFonts w:ascii="Times New Roman" w:hAnsi="Times New Roman" w:cs="Times New Roman"/>
            </w:rPr>
            <w:delText>Since the late 1990</w:delText>
          </w:r>
        </w:del>
      </w:ins>
      <w:ins w:id="184" w:author="Stephanie Norman" w:date="2019-09-07T22:36:00Z">
        <w:del w:id="185" w:author="Amanda Warlick" w:date="2019-10-12T15:49:00Z">
          <w:r w:rsidR="00F538B5" w:rsidDel="00246CD6">
            <w:rPr>
              <w:rFonts w:ascii="Times New Roman" w:hAnsi="Times New Roman" w:cs="Times New Roman"/>
            </w:rPr>
            <w:delText xml:space="preserve">’s, </w:delText>
          </w:r>
        </w:del>
      </w:ins>
      <w:ins w:id="186" w:author="Stephanie Norman" w:date="2019-09-07T22:41:00Z">
        <w:del w:id="187" w:author="Amanda Warlick" w:date="2019-10-12T15:49:00Z">
          <w:r w:rsidR="007167B9" w:rsidDel="00246CD6">
            <w:rPr>
              <w:rFonts w:ascii="Times New Roman" w:hAnsi="Times New Roman" w:cs="Times New Roman"/>
            </w:rPr>
            <w:delText>strong evidence of increased abundance of zooplankton has been detected in surveys, despite expectations of stronger upwellings along the California (</w:delText>
          </w:r>
        </w:del>
      </w:ins>
      <w:ins w:id="188" w:author="Stephanie Norman" w:date="2019-09-07T22:43:00Z">
        <w:del w:id="189" w:author="Amanda Warlick" w:date="2019-10-12T15:49:00Z">
          <w:r w:rsidR="007167B9" w:rsidDel="00246CD6">
            <w:rPr>
              <w:rFonts w:ascii="Times New Roman" w:hAnsi="Times New Roman" w:cs="Times New Roman"/>
            </w:rPr>
            <w:delText>Lavaniegos &amp; Ohman, 2007).</w:delText>
          </w:r>
        </w:del>
      </w:ins>
      <w:ins w:id="190" w:author="Stephanie Norman" w:date="2019-09-07T22:36:00Z">
        <w:del w:id="191" w:author="Amanda Warlick" w:date="2019-10-12T15:49:00Z">
          <w:r w:rsidR="00F538B5" w:rsidDel="00246CD6">
            <w:rPr>
              <w:rFonts w:ascii="Times New Roman" w:hAnsi="Times New Roman" w:cs="Times New Roman"/>
            </w:rPr>
            <w:delText xml:space="preserve"> </w:delText>
          </w:r>
        </w:del>
      </w:ins>
      <w:ins w:id="192" w:author="Stephanie Norman" w:date="2019-09-07T22:30:00Z">
        <w:del w:id="193" w:author="Amanda Warlick" w:date="2019-10-12T15:49:00Z">
          <w:r w:rsidR="00F538B5" w:rsidDel="00246CD6">
            <w:rPr>
              <w:rFonts w:ascii="Times New Roman" w:hAnsi="Times New Roman" w:cs="Times New Roman"/>
            </w:rPr>
            <w:delText xml:space="preserve"> </w:delText>
          </w:r>
        </w:del>
      </w:ins>
      <w:ins w:id="194" w:author="Stephanie Norman" w:date="2019-09-07T22:24:00Z">
        <w:del w:id="195" w:author="Amanda Warlick" w:date="2019-10-12T15:49:00Z">
          <w:r w:rsidR="00354D45" w:rsidDel="00246CD6">
            <w:rPr>
              <w:rFonts w:ascii="Times New Roman" w:hAnsi="Times New Roman" w:cs="Times New Roman"/>
            </w:rPr>
            <w:delText xml:space="preserve"> </w:delText>
          </w:r>
        </w:del>
      </w:ins>
      <w:commentRangeEnd w:id="183"/>
      <w:del w:id="196" w:author="Amanda Warlick" w:date="2019-10-12T15:49:00Z">
        <w:r w:rsidR="00246CD6" w:rsidDel="00246CD6">
          <w:rPr>
            <w:rStyle w:val="CommentReference"/>
            <w:rFonts w:ascii="Times New Roman" w:eastAsia="Times New Roman" w:hAnsi="Times New Roman" w:cs="Times New Roman"/>
          </w:rPr>
          <w:commentReference w:id="183"/>
        </w:r>
      </w:del>
    </w:p>
    <w:p w14:paraId="0FC235C8" w14:textId="28A35178" w:rsidR="00954C92" w:rsidRDefault="00954C92" w:rsidP="00954C92">
      <w:pPr>
        <w:pStyle w:val="NoSpacing"/>
        <w:spacing w:line="480" w:lineRule="auto"/>
        <w:ind w:firstLine="720"/>
        <w:rPr>
          <w:rFonts w:ascii="Times New Roman" w:hAnsi="Times New Roman" w:cs="Times New Roman"/>
        </w:rPr>
      </w:pPr>
      <w:r>
        <w:rPr>
          <w:rFonts w:ascii="Times New Roman" w:hAnsi="Times New Roman" w:cs="Times New Roman"/>
        </w:rPr>
        <w:t xml:space="preserve">The results of the generalized additive models here suggest that after accounting for the </w:t>
      </w:r>
      <w:ins w:id="197" w:author="Amanda Warlick" w:date="2019-10-12T15:18:00Z">
        <w:r w:rsidR="00246CD6">
          <w:rPr>
            <w:rFonts w:ascii="Times New Roman" w:hAnsi="Times New Roman" w:cs="Times New Roman"/>
          </w:rPr>
          <w:t>monthly pattern in stranding</w:t>
        </w:r>
      </w:ins>
      <w:ins w:id="198" w:author="Amanda Warlick" w:date="2019-10-12T15:19:00Z">
        <w:r w:rsidR="00246CD6">
          <w:rPr>
            <w:rFonts w:ascii="Times New Roman" w:hAnsi="Times New Roman" w:cs="Times New Roman"/>
          </w:rPr>
          <w:t>s</w:t>
        </w:r>
      </w:ins>
      <w:del w:id="199" w:author="Amanda Warlick" w:date="2019-10-12T15:18:00Z">
        <w:r w:rsidDel="00246CD6">
          <w:rPr>
            <w:rFonts w:ascii="Times New Roman" w:hAnsi="Times New Roman" w:cs="Times New Roman"/>
          </w:rPr>
          <w:delText>strong seasonal effect</w:delText>
        </w:r>
      </w:del>
      <w:r>
        <w:rPr>
          <w:rFonts w:ascii="Times New Roman" w:hAnsi="Times New Roman" w:cs="Times New Roman"/>
        </w:rPr>
        <w:t xml:space="preserve">, harbor porpoise </w:t>
      </w:r>
      <w:ins w:id="200" w:author="Amanda Warlick" w:date="2019-10-12T15:19:00Z">
        <w:r w:rsidR="00246CD6">
          <w:rPr>
            <w:rFonts w:ascii="Times New Roman" w:hAnsi="Times New Roman" w:cs="Times New Roman"/>
          </w:rPr>
          <w:t>case</w:t>
        </w:r>
      </w:ins>
      <w:del w:id="201" w:author="Amanda Warlick" w:date="2019-10-12T15:19:00Z">
        <w:r w:rsidDel="00246CD6">
          <w:rPr>
            <w:rFonts w:ascii="Times New Roman" w:hAnsi="Times New Roman" w:cs="Times New Roman"/>
          </w:rPr>
          <w:delText>stranding</w:delText>
        </w:r>
      </w:del>
      <w:r>
        <w:rPr>
          <w:rFonts w:ascii="Times New Roman" w:hAnsi="Times New Roman" w:cs="Times New Roman"/>
        </w:rPr>
        <w:t xml:space="preserve">s are negatively correlated with lagged SST and chlorophyll and positively correlated with wind velocities. This could indicate that foraging conditions might be better after periods of higher temperatures and greater chlorophyll concentrations (likely indicative of higher primary production that potentially contributes to greater availability of biomass in the food web). Increased strandings during higher periods of </w:t>
      </w:r>
      <w:r>
        <w:rPr>
          <w:rFonts w:ascii="Times New Roman" w:hAnsi="Times New Roman" w:cs="Times New Roman"/>
        </w:rPr>
        <w:lastRenderedPageBreak/>
        <w:t xml:space="preserve">wind could be due to increased storm intensity, or even increased currents that </w:t>
      </w:r>
      <w:r w:rsidR="00A539B6">
        <w:rPr>
          <w:rFonts w:ascii="Times New Roman" w:hAnsi="Times New Roman" w:cs="Times New Roman"/>
        </w:rPr>
        <w:t xml:space="preserve">would </w:t>
      </w:r>
      <w:r>
        <w:rPr>
          <w:rFonts w:ascii="Times New Roman" w:hAnsi="Times New Roman" w:cs="Times New Roman"/>
        </w:rPr>
        <w:t xml:space="preserve">increase the number of carcasses that wash ashore. </w:t>
      </w:r>
    </w:p>
    <w:p w14:paraId="5623E9F4" w14:textId="765CFC10" w:rsidR="00954C92" w:rsidRDefault="00954C92" w:rsidP="00954C92">
      <w:pPr>
        <w:pStyle w:val="NoSpacing"/>
        <w:spacing w:line="480" w:lineRule="auto"/>
        <w:ind w:firstLine="720"/>
        <w:rPr>
          <w:rFonts w:ascii="Times New Roman" w:hAnsi="Times New Roman" w:cs="Times New Roman"/>
        </w:rPr>
      </w:pPr>
      <w:r>
        <w:rPr>
          <w:rFonts w:ascii="Times New Roman" w:hAnsi="Times New Roman" w:cs="Times New Roman"/>
        </w:rPr>
        <w:t>For gr</w:t>
      </w:r>
      <w:r w:rsidR="00C21FFD">
        <w:rPr>
          <w:rFonts w:ascii="Times New Roman" w:hAnsi="Times New Roman" w:cs="Times New Roman"/>
        </w:rPr>
        <w:t>a</w:t>
      </w:r>
      <w:r>
        <w:rPr>
          <w:rFonts w:ascii="Times New Roman" w:hAnsi="Times New Roman" w:cs="Times New Roman"/>
        </w:rPr>
        <w:t xml:space="preserve">y whales, stranding cases were positively correlated with lagged sea surface temperature, upwelling, and meridional wind velocity. However, the inclusion of environmental conditions improved model fit less than it did for the other species, potentially due to smaller sample sizes but also potentially indicative that for a migratory species, oceanographic conditions farther south off the coast of California closer to their winter breeding habitat might matter more for elements that affect stranding such as body condition, nutritional status, and health.  </w:t>
      </w:r>
    </w:p>
    <w:p w14:paraId="7D3F1F1D" w14:textId="521C5218" w:rsidR="00333C6B" w:rsidRDefault="00954C92" w:rsidP="00333C6B">
      <w:pPr>
        <w:pStyle w:val="NoSpacing"/>
        <w:spacing w:line="480" w:lineRule="auto"/>
        <w:ind w:firstLine="720"/>
        <w:rPr>
          <w:ins w:id="202" w:author="Stephanie Norman" w:date="2019-09-07T12:21:00Z"/>
          <w:rFonts w:ascii="Times New Roman" w:hAnsi="Times New Roman" w:cs="Times New Roman"/>
        </w:rPr>
      </w:pPr>
      <w:r>
        <w:rPr>
          <w:rFonts w:ascii="Times New Roman" w:hAnsi="Times New Roman" w:cs="Times New Roman"/>
        </w:rPr>
        <w:t>Similar to harbor porpoises, striped dolphin strandings also exhibited a negative correlation with chlorophyll concentration, though the effect of upwelling (strandings lowest under weakly positive upwelling) is difficult to interpret. The positive correlation between strandings and sea surface height could be attributable to stronger currents or changing atmospheric pressure bringing more individuals to the northern portion of their range. For Dall’s porpoise, strandings were positively correlated with SST and MEI and negatively correlated with wind velocities and the NPGO index. This pattern could be due to the species being sensitive to higher temperatures, which have been shown to coincide with increased strandings of marine mammal species in other areas around the world/country (</w:t>
      </w:r>
      <w:proofErr w:type="spellStart"/>
      <w:r w:rsidR="00333C6B">
        <w:rPr>
          <w:rFonts w:ascii="Times New Roman" w:hAnsi="Times New Roman" w:cs="Times New Roman"/>
        </w:rPr>
        <w:t>Cavole</w:t>
      </w:r>
      <w:proofErr w:type="spellEnd"/>
      <w:r w:rsidR="00333C6B">
        <w:rPr>
          <w:rFonts w:ascii="Times New Roman" w:hAnsi="Times New Roman" w:cs="Times New Roman"/>
        </w:rPr>
        <w:t xml:space="preserve"> </w:t>
      </w:r>
      <w:r w:rsidR="00D91F25">
        <w:rPr>
          <w:rFonts w:ascii="Times New Roman" w:hAnsi="Times New Roman" w:cs="Times New Roman"/>
        </w:rPr>
        <w:t>et al.</w:t>
      </w:r>
      <w:r w:rsidR="00333C6B">
        <w:rPr>
          <w:rFonts w:ascii="Times New Roman" w:hAnsi="Times New Roman" w:cs="Times New Roman"/>
        </w:rPr>
        <w:t xml:space="preserve"> 2016</w:t>
      </w:r>
      <w:r>
        <w:rPr>
          <w:rFonts w:ascii="Times New Roman" w:hAnsi="Times New Roman" w:cs="Times New Roman"/>
        </w:rPr>
        <w:t xml:space="preserve">). </w:t>
      </w:r>
    </w:p>
    <w:p w14:paraId="036078E6" w14:textId="7247B5EA" w:rsidR="00554D62" w:rsidDel="00246CD6" w:rsidRDefault="00246CD6" w:rsidP="00333C6B">
      <w:pPr>
        <w:pStyle w:val="NoSpacing"/>
        <w:spacing w:line="480" w:lineRule="auto"/>
        <w:ind w:firstLine="720"/>
        <w:rPr>
          <w:ins w:id="203" w:author="Stephanie Norman" w:date="2019-09-08T00:30:00Z"/>
          <w:del w:id="204" w:author="Amanda Warlick" w:date="2019-10-12T15:56:00Z"/>
          <w:rFonts w:ascii="Times New Roman" w:hAnsi="Times New Roman" w:cs="Times New Roman"/>
        </w:rPr>
      </w:pPr>
      <w:ins w:id="205" w:author="Amanda Warlick" w:date="2019-10-12T15:57:00Z">
        <w:r>
          <w:rPr>
            <w:rFonts w:ascii="Times New Roman" w:hAnsi="Times New Roman" w:cs="Times New Roman"/>
          </w:rPr>
          <w:t xml:space="preserve">In general, </w:t>
        </w:r>
      </w:ins>
      <w:ins w:id="206" w:author="Stephanie Norman" w:date="2019-09-07T12:10:00Z">
        <w:del w:id="207" w:author="Amanda Warlick" w:date="2019-10-12T15:56:00Z">
          <w:r w:rsidR="00554D62" w:rsidDel="00246CD6">
            <w:rPr>
              <w:rFonts w:ascii="Times New Roman" w:hAnsi="Times New Roman" w:cs="Times New Roman"/>
            </w:rPr>
            <w:delText>Anomalous t</w:delText>
          </w:r>
          <w:r w:rsidR="00554D62" w:rsidRPr="00554D62" w:rsidDel="00246CD6">
            <w:rPr>
              <w:rFonts w:ascii="Times New Roman" w:hAnsi="Times New Roman" w:cs="Times New Roman"/>
            </w:rPr>
            <w:delText>emperature</w:delText>
          </w:r>
        </w:del>
      </w:ins>
      <w:ins w:id="208" w:author="Stephanie Norman" w:date="2019-09-07T12:11:00Z">
        <w:del w:id="209" w:author="Amanda Warlick" w:date="2019-10-12T15:53:00Z">
          <w:r w:rsidR="00554D62" w:rsidDel="00246CD6">
            <w:rPr>
              <w:rFonts w:ascii="Times New Roman" w:hAnsi="Times New Roman" w:cs="Times New Roman"/>
            </w:rPr>
            <w:delText xml:space="preserve"> </w:delText>
          </w:r>
        </w:del>
      </w:ins>
      <w:ins w:id="210" w:author="Stephanie Norman" w:date="2019-09-07T12:10:00Z">
        <w:del w:id="211" w:author="Amanda Warlick" w:date="2019-10-12T15:53:00Z">
          <w:r w:rsidR="00554D62" w:rsidRPr="00554D62" w:rsidDel="00246CD6">
            <w:rPr>
              <w:rFonts w:ascii="Times New Roman" w:hAnsi="Times New Roman" w:cs="Times New Roman"/>
            </w:rPr>
            <w:delText>change</w:delText>
          </w:r>
        </w:del>
        <w:del w:id="212" w:author="Amanda Warlick" w:date="2019-10-12T15:56:00Z">
          <w:r w:rsidR="00554D62" w:rsidRPr="00554D62" w:rsidDel="00246CD6">
            <w:rPr>
              <w:rFonts w:ascii="Times New Roman" w:hAnsi="Times New Roman" w:cs="Times New Roman"/>
            </w:rPr>
            <w:delText xml:space="preserve">s may affect cold-water shelf species </w:delText>
          </w:r>
        </w:del>
      </w:ins>
      <w:ins w:id="213" w:author="Stephanie Norman" w:date="2019-09-07T12:11:00Z">
        <w:del w:id="214" w:author="Amanda Warlick" w:date="2019-10-12T15:56:00Z">
          <w:r w:rsidR="00554D62" w:rsidDel="00246CD6">
            <w:rPr>
              <w:rFonts w:ascii="Times New Roman" w:hAnsi="Times New Roman" w:cs="Times New Roman"/>
            </w:rPr>
            <w:delText xml:space="preserve">distributed in the northern Pacific Ocean </w:delText>
          </w:r>
        </w:del>
      </w:ins>
      <w:ins w:id="215" w:author="Stephanie Norman" w:date="2019-09-07T12:15:00Z">
        <w:del w:id="216" w:author="Amanda Warlick" w:date="2019-10-12T15:56:00Z">
          <w:r w:rsidR="00554D62" w:rsidDel="00246CD6">
            <w:rPr>
              <w:rFonts w:ascii="Times New Roman" w:hAnsi="Times New Roman" w:cs="Times New Roman"/>
            </w:rPr>
            <w:delText xml:space="preserve">basin </w:delText>
          </w:r>
        </w:del>
      </w:ins>
      <w:ins w:id="217" w:author="Stephanie Norman" w:date="2019-09-07T12:11:00Z">
        <w:del w:id="218" w:author="Amanda Warlick" w:date="2019-10-12T15:56:00Z">
          <w:r w:rsidR="00554D62" w:rsidDel="00246CD6">
            <w:rPr>
              <w:rFonts w:ascii="Times New Roman" w:hAnsi="Times New Roman" w:cs="Times New Roman"/>
            </w:rPr>
            <w:delText>such as harbo</w:delText>
          </w:r>
        </w:del>
        <w:del w:id="219" w:author="Amanda Warlick" w:date="2019-09-15T15:03:00Z">
          <w:r w:rsidR="00554D62" w:rsidDel="00E33D47">
            <w:rPr>
              <w:rFonts w:ascii="Times New Roman" w:hAnsi="Times New Roman" w:cs="Times New Roman"/>
            </w:rPr>
            <w:delText>u</w:delText>
          </w:r>
        </w:del>
        <w:del w:id="220" w:author="Amanda Warlick" w:date="2019-10-12T15:56:00Z">
          <w:r w:rsidR="00554D62" w:rsidDel="00246CD6">
            <w:rPr>
              <w:rFonts w:ascii="Times New Roman" w:hAnsi="Times New Roman" w:cs="Times New Roman"/>
            </w:rPr>
            <w:delText>r and Dall’s porpoise (</w:delText>
          </w:r>
        </w:del>
      </w:ins>
      <w:ins w:id="221" w:author="Stephanie Norman" w:date="2019-09-07T12:12:00Z">
        <w:del w:id="222" w:author="Amanda Warlick" w:date="2019-10-12T15:56:00Z">
          <w:r w:rsidR="00554D62" w:rsidDel="00246CD6">
            <w:rPr>
              <w:rFonts w:ascii="Times New Roman" w:hAnsi="Times New Roman" w:cs="Times New Roman"/>
            </w:rPr>
            <w:delText>MacLeod, 2009)</w:delText>
          </w:r>
        </w:del>
      </w:ins>
      <w:ins w:id="223" w:author="Stephanie Norman" w:date="2019-09-07T12:16:00Z">
        <w:del w:id="224" w:author="Amanda Warlick" w:date="2019-10-12T15:56:00Z">
          <w:r w:rsidR="00333C6B" w:rsidDel="00246CD6">
            <w:rPr>
              <w:rFonts w:ascii="Times New Roman" w:hAnsi="Times New Roman" w:cs="Times New Roman"/>
            </w:rPr>
            <w:delText xml:space="preserve"> and </w:delText>
          </w:r>
        </w:del>
        <w:del w:id="225" w:author="Amanda Warlick" w:date="2019-10-12T15:31:00Z">
          <w:r w:rsidR="00333C6B" w:rsidDel="00246CD6">
            <w:rPr>
              <w:rFonts w:ascii="Times New Roman" w:hAnsi="Times New Roman" w:cs="Times New Roman"/>
            </w:rPr>
            <w:delText>force</w:delText>
          </w:r>
        </w:del>
        <w:del w:id="226" w:author="Amanda Warlick" w:date="2019-10-12T15:56:00Z">
          <w:r w:rsidR="00333C6B" w:rsidDel="00246CD6">
            <w:rPr>
              <w:rFonts w:ascii="Times New Roman" w:hAnsi="Times New Roman" w:cs="Times New Roman"/>
            </w:rPr>
            <w:delText xml:space="preserve"> range shifts with resulting changes in stranding numbers</w:delText>
          </w:r>
        </w:del>
      </w:ins>
      <w:ins w:id="227" w:author="Stephanie Norman" w:date="2019-09-07T12:12:00Z">
        <w:del w:id="228" w:author="Amanda Warlick" w:date="2019-10-12T15:56:00Z">
          <w:r w:rsidR="00554D62" w:rsidDel="00246CD6">
            <w:rPr>
              <w:rFonts w:ascii="Times New Roman" w:hAnsi="Times New Roman" w:cs="Times New Roman"/>
            </w:rPr>
            <w:delText>.</w:delText>
          </w:r>
        </w:del>
      </w:ins>
      <w:ins w:id="229" w:author="Stephanie Norman" w:date="2019-09-07T12:13:00Z">
        <w:del w:id="230" w:author="Amanda Warlick" w:date="2019-10-12T15:56:00Z">
          <w:r w:rsidR="00554D62" w:rsidDel="00246CD6">
            <w:rPr>
              <w:rFonts w:ascii="Times New Roman" w:hAnsi="Times New Roman" w:cs="Times New Roman"/>
            </w:rPr>
            <w:delText xml:space="preserve"> </w:delText>
          </w:r>
        </w:del>
      </w:ins>
      <w:ins w:id="231" w:author="Stephanie Norman" w:date="2019-09-07T12:17:00Z">
        <w:del w:id="232" w:author="Amanda Warlick" w:date="2019-10-12T15:56:00Z">
          <w:r w:rsidR="00333C6B" w:rsidRPr="00554D62" w:rsidDel="00246CD6">
            <w:rPr>
              <w:rFonts w:ascii="Times New Roman" w:hAnsi="Times New Roman" w:cs="Times New Roman"/>
            </w:rPr>
            <w:delText xml:space="preserve">Those </w:delText>
          </w:r>
          <w:r w:rsidR="00333C6B" w:rsidDel="00246CD6">
            <w:rPr>
              <w:rFonts w:ascii="Times New Roman" w:hAnsi="Times New Roman" w:cs="Times New Roman"/>
            </w:rPr>
            <w:delText xml:space="preserve">species that </w:delText>
          </w:r>
          <w:r w:rsidR="00333C6B" w:rsidRPr="00554D62" w:rsidDel="00246CD6">
            <w:rPr>
              <w:rFonts w:ascii="Times New Roman" w:hAnsi="Times New Roman" w:cs="Times New Roman"/>
            </w:rPr>
            <w:delText>rem</w:delText>
          </w:r>
          <w:r w:rsidR="00333C6B" w:rsidDel="00246CD6">
            <w:rPr>
              <w:rFonts w:ascii="Times New Roman" w:hAnsi="Times New Roman" w:cs="Times New Roman"/>
            </w:rPr>
            <w:delText>ain</w:delText>
          </w:r>
          <w:r w:rsidR="00333C6B" w:rsidRPr="00554D62" w:rsidDel="00246CD6">
            <w:rPr>
              <w:rFonts w:ascii="Times New Roman" w:hAnsi="Times New Roman" w:cs="Times New Roman"/>
            </w:rPr>
            <w:delText xml:space="preserve"> in warming waters may experience</w:delText>
          </w:r>
          <w:r w:rsidR="00333C6B" w:rsidDel="00246CD6">
            <w:rPr>
              <w:rFonts w:ascii="Times New Roman" w:hAnsi="Times New Roman" w:cs="Times New Roman"/>
            </w:rPr>
            <w:delText xml:space="preserve"> adverse outcomes such as changes in prey availa</w:delText>
          </w:r>
        </w:del>
      </w:ins>
      <w:ins w:id="233" w:author="Stephanie Norman" w:date="2019-09-07T12:18:00Z">
        <w:del w:id="234" w:author="Amanda Warlick" w:date="2019-10-12T15:56:00Z">
          <w:r w:rsidR="00333C6B" w:rsidDel="00246CD6">
            <w:rPr>
              <w:rFonts w:ascii="Times New Roman" w:hAnsi="Times New Roman" w:cs="Times New Roman"/>
            </w:rPr>
            <w:delText xml:space="preserve">bility or </w:delText>
          </w:r>
        </w:del>
      </w:ins>
      <w:ins w:id="235" w:author="Stephanie Norman" w:date="2019-09-07T12:14:00Z">
        <w:del w:id="236" w:author="Amanda Warlick" w:date="2019-10-12T15:56:00Z">
          <w:r w:rsidR="00554D62" w:rsidRPr="00554D62" w:rsidDel="00246CD6">
            <w:rPr>
              <w:rFonts w:ascii="Times New Roman" w:hAnsi="Times New Roman" w:cs="Times New Roman"/>
            </w:rPr>
            <w:delText xml:space="preserve">increased </w:delText>
          </w:r>
          <w:r w:rsidR="00554D62" w:rsidDel="00246CD6">
            <w:rPr>
              <w:rFonts w:ascii="Times New Roman" w:hAnsi="Times New Roman" w:cs="Times New Roman"/>
            </w:rPr>
            <w:delText xml:space="preserve">potential </w:delText>
          </w:r>
          <w:r w:rsidR="00554D62" w:rsidRPr="00554D62" w:rsidDel="00246CD6">
            <w:rPr>
              <w:rFonts w:ascii="Times New Roman" w:hAnsi="Times New Roman" w:cs="Times New Roman"/>
            </w:rPr>
            <w:delText>exposure to</w:delText>
          </w:r>
          <w:r w:rsidR="00554D62" w:rsidDel="00246CD6">
            <w:rPr>
              <w:rFonts w:ascii="Times New Roman" w:hAnsi="Times New Roman" w:cs="Times New Roman"/>
            </w:rPr>
            <w:delText xml:space="preserve"> anthropogenic contaminants or biotoxins </w:delText>
          </w:r>
        </w:del>
      </w:ins>
      <w:ins w:id="237" w:author="Stephanie Norman" w:date="2019-09-07T12:18:00Z">
        <w:del w:id="238" w:author="Amanda Warlick" w:date="2019-10-12T15:56:00Z">
          <w:r w:rsidR="00333C6B" w:rsidDel="00246CD6">
            <w:rPr>
              <w:rFonts w:ascii="Times New Roman" w:hAnsi="Times New Roman" w:cs="Times New Roman"/>
            </w:rPr>
            <w:delText xml:space="preserve">that </w:delText>
          </w:r>
        </w:del>
      </w:ins>
      <w:ins w:id="239" w:author="Stephanie Norman" w:date="2019-09-07T12:14:00Z">
        <w:del w:id="240" w:author="Amanda Warlick" w:date="2019-10-12T15:56:00Z">
          <w:r w:rsidR="00554D62" w:rsidDel="00246CD6">
            <w:rPr>
              <w:rFonts w:ascii="Times New Roman" w:hAnsi="Times New Roman" w:cs="Times New Roman"/>
            </w:rPr>
            <w:delText>could imp</w:delText>
          </w:r>
        </w:del>
      </w:ins>
      <w:ins w:id="241" w:author="Stephanie Norman" w:date="2019-09-07T12:15:00Z">
        <w:del w:id="242" w:author="Amanda Warlick" w:date="2019-10-12T15:56:00Z">
          <w:r w:rsidR="00554D62" w:rsidDel="00246CD6">
            <w:rPr>
              <w:rFonts w:ascii="Times New Roman" w:hAnsi="Times New Roman" w:cs="Times New Roman"/>
            </w:rPr>
            <w:delText>act fecundity and/or survival (</w:delText>
          </w:r>
        </w:del>
      </w:ins>
      <w:ins w:id="243" w:author="Stephanie Norman" w:date="2019-09-07T12:18:00Z">
        <w:del w:id="244" w:author="Amanda Warlick" w:date="2019-10-12T15:56:00Z">
          <w:r w:rsidR="00333C6B" w:rsidDel="00246CD6">
            <w:rPr>
              <w:rFonts w:ascii="Times New Roman" w:hAnsi="Times New Roman" w:cs="Times New Roman"/>
            </w:rPr>
            <w:delText>Ca</w:delText>
          </w:r>
        </w:del>
      </w:ins>
      <w:ins w:id="245" w:author="Stephanie Norman" w:date="2019-09-07T12:19:00Z">
        <w:del w:id="246" w:author="Amanda Warlick" w:date="2019-10-12T15:56:00Z">
          <w:r w:rsidR="00333C6B" w:rsidDel="00246CD6">
            <w:rPr>
              <w:rFonts w:ascii="Times New Roman" w:hAnsi="Times New Roman" w:cs="Times New Roman"/>
            </w:rPr>
            <w:delText xml:space="preserve">vole </w:delText>
          </w:r>
        </w:del>
      </w:ins>
      <w:del w:id="247" w:author="Amanda Warlick" w:date="2019-10-12T15:56:00Z">
        <w:r w:rsidR="00D91F25" w:rsidDel="00246CD6">
          <w:rPr>
            <w:rFonts w:ascii="Times New Roman" w:hAnsi="Times New Roman" w:cs="Times New Roman"/>
          </w:rPr>
          <w:delText>et al.</w:delText>
        </w:r>
      </w:del>
      <w:ins w:id="248" w:author="Stephanie Norman" w:date="2019-09-07T12:19:00Z">
        <w:del w:id="249" w:author="Amanda Warlick" w:date="2019-10-12T15:56:00Z">
          <w:r w:rsidR="00333C6B" w:rsidDel="00246CD6">
            <w:rPr>
              <w:rFonts w:ascii="Times New Roman" w:hAnsi="Times New Roman" w:cs="Times New Roman"/>
            </w:rPr>
            <w:delText xml:space="preserve"> 2016</w:delText>
          </w:r>
        </w:del>
      </w:ins>
      <w:ins w:id="250" w:author="Stephanie Norman" w:date="2019-09-07T12:15:00Z">
        <w:del w:id="251" w:author="Amanda Warlick" w:date="2019-10-12T15:56:00Z">
          <w:r w:rsidR="00554D62" w:rsidDel="00246CD6">
            <w:rPr>
              <w:rFonts w:ascii="Times New Roman" w:hAnsi="Times New Roman" w:cs="Times New Roman"/>
            </w:rPr>
            <w:delText>)</w:delText>
          </w:r>
        </w:del>
      </w:ins>
      <w:ins w:id="252" w:author="Stephanie Norman" w:date="2019-09-07T12:16:00Z">
        <w:del w:id="253" w:author="Amanda Warlick" w:date="2019-10-12T15:56:00Z">
          <w:r w:rsidR="00554D62" w:rsidDel="00246CD6">
            <w:rPr>
              <w:rFonts w:ascii="Times New Roman" w:hAnsi="Times New Roman" w:cs="Times New Roman"/>
            </w:rPr>
            <w:delText xml:space="preserve">. </w:delText>
          </w:r>
        </w:del>
      </w:ins>
      <w:ins w:id="254" w:author="Stephanie Norman" w:date="2019-09-07T12:19:00Z">
        <w:del w:id="255" w:author="Amanda Warlick" w:date="2019-10-12T15:56:00Z">
          <w:r w:rsidR="00247DB9" w:rsidDel="00246CD6">
            <w:rPr>
              <w:rFonts w:ascii="Times New Roman" w:hAnsi="Times New Roman" w:cs="Times New Roman"/>
            </w:rPr>
            <w:delText>R</w:delText>
          </w:r>
        </w:del>
      </w:ins>
      <w:ins w:id="256" w:author="Stephanie Norman" w:date="2019-09-07T12:16:00Z">
        <w:del w:id="257" w:author="Amanda Warlick" w:date="2019-10-12T15:56:00Z">
          <w:r w:rsidR="00554D62" w:rsidRPr="00554D62" w:rsidDel="00246CD6">
            <w:rPr>
              <w:rFonts w:ascii="Times New Roman" w:hAnsi="Times New Roman" w:cs="Times New Roman"/>
            </w:rPr>
            <w:delText>ange shift options may be limited for resident communities</w:delText>
          </w:r>
        </w:del>
      </w:ins>
      <w:ins w:id="258" w:author="Stephanie Norman" w:date="2019-09-07T12:19:00Z">
        <w:del w:id="259" w:author="Amanda Warlick" w:date="2019-10-12T15:56:00Z">
          <w:r w:rsidR="00333C6B" w:rsidDel="00246CD6">
            <w:rPr>
              <w:rFonts w:ascii="Times New Roman" w:hAnsi="Times New Roman" w:cs="Times New Roman"/>
            </w:rPr>
            <w:delText xml:space="preserve"> such as Southern Resident killer whales (</w:delText>
          </w:r>
          <w:r w:rsidR="00333C6B" w:rsidDel="00246CD6">
            <w:rPr>
              <w:rFonts w:ascii="Times New Roman" w:hAnsi="Times New Roman" w:cs="Times New Roman"/>
              <w:i/>
            </w:rPr>
            <w:delText>Orcinus orca</w:delText>
          </w:r>
          <w:r w:rsidR="00333C6B" w:rsidDel="00246CD6">
            <w:rPr>
              <w:rFonts w:ascii="Times New Roman" w:hAnsi="Times New Roman" w:cs="Times New Roman"/>
            </w:rPr>
            <w:delText>)</w:delText>
          </w:r>
        </w:del>
      </w:ins>
      <w:ins w:id="260" w:author="Stephanie Norman" w:date="2019-09-07T12:20:00Z">
        <w:del w:id="261" w:author="Amanda Warlick" w:date="2019-10-12T15:56:00Z">
          <w:r w:rsidR="00333C6B" w:rsidDel="00246CD6">
            <w:rPr>
              <w:rFonts w:ascii="Times New Roman" w:hAnsi="Times New Roman" w:cs="Times New Roman"/>
            </w:rPr>
            <w:delText>, a portion of whose range is shared with other killer whale communities such as transients and Northern Residents (</w:delText>
          </w:r>
        </w:del>
      </w:ins>
      <w:ins w:id="262" w:author="Stephanie Norman" w:date="2019-09-08T00:24:00Z">
        <w:del w:id="263" w:author="Amanda Warlick" w:date="2019-10-12T15:56:00Z">
          <w:r w:rsidR="000B0A1D" w:rsidDel="00246CD6">
            <w:rPr>
              <w:rFonts w:ascii="Times New Roman" w:hAnsi="Times New Roman" w:cs="Times New Roman"/>
            </w:rPr>
            <w:delText>Heimlich-Boran, 1988</w:delText>
          </w:r>
        </w:del>
      </w:ins>
      <w:ins w:id="264" w:author="Stephanie Norman" w:date="2019-09-07T12:21:00Z">
        <w:del w:id="265" w:author="Amanda Warlick" w:date="2019-10-12T15:56:00Z">
          <w:r w:rsidR="00333C6B" w:rsidDel="00246CD6">
            <w:rPr>
              <w:rFonts w:ascii="Times New Roman" w:hAnsi="Times New Roman" w:cs="Times New Roman"/>
            </w:rPr>
            <w:delText>).</w:delText>
          </w:r>
        </w:del>
      </w:ins>
    </w:p>
    <w:p w14:paraId="04BFF03F" w14:textId="2E477135" w:rsidR="00A9643F" w:rsidRDefault="00976E59" w:rsidP="00C40C0A">
      <w:pPr>
        <w:pStyle w:val="NoSpacing"/>
        <w:spacing w:line="480" w:lineRule="auto"/>
        <w:ind w:firstLine="720"/>
        <w:rPr>
          <w:ins w:id="266" w:author="Stephanie Norman" w:date="2019-09-08T01:44:00Z"/>
          <w:rFonts w:ascii="Times New Roman" w:hAnsi="Times New Roman" w:cs="Times New Roman"/>
        </w:rPr>
      </w:pPr>
      <w:ins w:id="267" w:author="Stephanie Norman" w:date="2019-09-08T00:35:00Z">
        <w:del w:id="268" w:author="Amanda Warlick" w:date="2019-10-12T15:57:00Z">
          <w:r w:rsidDel="00246CD6">
            <w:rPr>
              <w:rFonts w:ascii="Times New Roman" w:hAnsi="Times New Roman" w:cs="Times New Roman"/>
            </w:rPr>
            <w:delText>N</w:delText>
          </w:r>
        </w:del>
      </w:ins>
      <w:ins w:id="269" w:author="Amanda Warlick" w:date="2019-10-12T15:57:00Z">
        <w:r w:rsidR="00246CD6">
          <w:rPr>
            <w:rFonts w:ascii="Times New Roman" w:hAnsi="Times New Roman" w:cs="Times New Roman"/>
          </w:rPr>
          <w:t>n</w:t>
        </w:r>
      </w:ins>
      <w:ins w:id="270" w:author="Stephanie Norman" w:date="2019-09-08T00:35:00Z">
        <w:r>
          <w:rPr>
            <w:rFonts w:ascii="Times New Roman" w:hAnsi="Times New Roman" w:cs="Times New Roman"/>
          </w:rPr>
          <w:t>otable changes in stranding patterns were observed</w:t>
        </w:r>
      </w:ins>
      <w:ins w:id="271" w:author="Stephanie Norman" w:date="2019-09-08T00:47:00Z">
        <w:r w:rsidR="00043B64">
          <w:rPr>
            <w:rFonts w:ascii="Times New Roman" w:hAnsi="Times New Roman" w:cs="Times New Roman"/>
          </w:rPr>
          <w:t xml:space="preserve"> around the years 2010-2012 for harbor </w:t>
        </w:r>
      </w:ins>
      <w:ins w:id="272" w:author="Stephanie Norman" w:date="2019-09-08T00:48:00Z">
        <w:r w:rsidR="00043B64">
          <w:rPr>
            <w:rFonts w:ascii="Times New Roman" w:hAnsi="Times New Roman" w:cs="Times New Roman"/>
          </w:rPr>
          <w:t>and Dall’s porpoises, striped dolphins, humpback whales, and Pacific white-sided dolphins</w:t>
        </w:r>
      </w:ins>
      <w:ins w:id="273" w:author="Stephanie Norman" w:date="2019-09-08T00:49:00Z">
        <w:r w:rsidR="00043B64">
          <w:rPr>
            <w:rFonts w:ascii="Times New Roman" w:hAnsi="Times New Roman" w:cs="Times New Roman"/>
          </w:rPr>
          <w:t xml:space="preserve"> (</w:t>
        </w:r>
        <w:proofErr w:type="spellStart"/>
        <w:r w:rsidR="00043B64" w:rsidRPr="00E33D47">
          <w:rPr>
            <w:rFonts w:ascii="Times New Roman" w:hAnsi="Times New Roman" w:cs="Times New Roman"/>
            <w:i/>
          </w:rPr>
          <w:t>Lagenorhynchus</w:t>
        </w:r>
        <w:proofErr w:type="spellEnd"/>
        <w:r w:rsidR="00043B64" w:rsidRPr="00E33D47">
          <w:rPr>
            <w:rFonts w:ascii="Times New Roman" w:hAnsi="Times New Roman" w:cs="Times New Roman"/>
            <w:i/>
          </w:rPr>
          <w:t xml:space="preserve"> </w:t>
        </w:r>
        <w:proofErr w:type="spellStart"/>
        <w:r w:rsidR="00043B64" w:rsidRPr="00E33D47">
          <w:rPr>
            <w:rFonts w:ascii="Times New Roman" w:hAnsi="Times New Roman" w:cs="Times New Roman"/>
            <w:i/>
          </w:rPr>
          <w:t>obliquidens</w:t>
        </w:r>
        <w:proofErr w:type="spellEnd"/>
        <w:r w:rsidR="00043B64">
          <w:rPr>
            <w:rFonts w:ascii="Times New Roman" w:hAnsi="Times New Roman" w:cs="Times New Roman"/>
          </w:rPr>
          <w:t>). The strand</w:t>
        </w:r>
      </w:ins>
      <w:ins w:id="274" w:author="Stephanie Norman" w:date="2019-09-08T00:50:00Z">
        <w:r w:rsidR="00043B64">
          <w:rPr>
            <w:rFonts w:ascii="Times New Roman" w:hAnsi="Times New Roman" w:cs="Times New Roman"/>
          </w:rPr>
          <w:t>ing trend for these species either increased or decreased around these years, during which</w:t>
        </w:r>
      </w:ins>
      <w:ins w:id="275" w:author="Stephanie Norman" w:date="2019-09-08T00:51:00Z">
        <w:r w:rsidR="002E604F">
          <w:rPr>
            <w:rFonts w:ascii="Times New Roman" w:hAnsi="Times New Roman" w:cs="Times New Roman"/>
          </w:rPr>
          <w:t xml:space="preserve"> La Niña events of</w:t>
        </w:r>
      </w:ins>
      <w:ins w:id="276" w:author="Stephanie Norman" w:date="2019-09-08T00:50:00Z">
        <w:r w:rsidR="00043B64">
          <w:rPr>
            <w:rFonts w:ascii="Times New Roman" w:hAnsi="Times New Roman" w:cs="Times New Roman"/>
          </w:rPr>
          <w:t xml:space="preserve"> a strong (201</w:t>
        </w:r>
      </w:ins>
      <w:ins w:id="277" w:author="Stephanie Norman" w:date="2019-09-08T00:51:00Z">
        <w:r w:rsidR="00043B64">
          <w:rPr>
            <w:rFonts w:ascii="Times New Roman" w:hAnsi="Times New Roman" w:cs="Times New Roman"/>
          </w:rPr>
          <w:t>0</w:t>
        </w:r>
      </w:ins>
      <w:ins w:id="278" w:author="Stephanie Norman" w:date="2019-09-08T00:50:00Z">
        <w:r w:rsidR="00043B64">
          <w:rPr>
            <w:rFonts w:ascii="Times New Roman" w:hAnsi="Times New Roman" w:cs="Times New Roman"/>
          </w:rPr>
          <w:t>-201</w:t>
        </w:r>
      </w:ins>
      <w:ins w:id="279" w:author="Stephanie Norman" w:date="2019-09-08T00:51:00Z">
        <w:r w:rsidR="00043B64">
          <w:rPr>
            <w:rFonts w:ascii="Times New Roman" w:hAnsi="Times New Roman" w:cs="Times New Roman"/>
          </w:rPr>
          <w:t>1</w:t>
        </w:r>
      </w:ins>
      <w:ins w:id="280" w:author="Stephanie Norman" w:date="2019-09-08T00:50:00Z">
        <w:r w:rsidR="00043B64">
          <w:rPr>
            <w:rFonts w:ascii="Times New Roman" w:hAnsi="Times New Roman" w:cs="Times New Roman"/>
          </w:rPr>
          <w:t xml:space="preserve">) </w:t>
        </w:r>
        <w:r w:rsidR="002E604F">
          <w:rPr>
            <w:rFonts w:ascii="Times New Roman" w:hAnsi="Times New Roman" w:cs="Times New Roman"/>
          </w:rPr>
          <w:lastRenderedPageBreak/>
          <w:t>and</w:t>
        </w:r>
        <w:r w:rsidR="00043B64">
          <w:rPr>
            <w:rFonts w:ascii="Times New Roman" w:hAnsi="Times New Roman" w:cs="Times New Roman"/>
          </w:rPr>
          <w:t xml:space="preserve"> moderate (2011-2012)</w:t>
        </w:r>
      </w:ins>
      <w:ins w:id="281" w:author="Stephanie Norman" w:date="2019-09-08T00:48:00Z">
        <w:r w:rsidR="00043B64">
          <w:rPr>
            <w:rFonts w:ascii="Times New Roman" w:hAnsi="Times New Roman" w:cs="Times New Roman"/>
          </w:rPr>
          <w:t xml:space="preserve"> </w:t>
        </w:r>
      </w:ins>
      <w:ins w:id="282" w:author="Stephanie Norman" w:date="2019-09-08T00:52:00Z">
        <w:r w:rsidR="002E604F">
          <w:rPr>
            <w:rFonts w:ascii="Times New Roman" w:hAnsi="Times New Roman" w:cs="Times New Roman"/>
          </w:rPr>
          <w:t>intensity occurred</w:t>
        </w:r>
      </w:ins>
      <w:ins w:id="283" w:author="Stephanie Norman" w:date="2019-09-08T00:54:00Z">
        <w:r w:rsidR="002E604F">
          <w:rPr>
            <w:rFonts w:ascii="Times New Roman" w:hAnsi="Times New Roman" w:cs="Times New Roman"/>
          </w:rPr>
          <w:t xml:space="preserve">, coinciding with a cool phase PDO (NOAA </w:t>
        </w:r>
      </w:ins>
      <w:ins w:id="284" w:author="Stephanie Norman" w:date="2019-09-08T00:56:00Z">
        <w:r w:rsidR="002E604F">
          <w:rPr>
            <w:rFonts w:ascii="Times New Roman" w:hAnsi="Times New Roman" w:cs="Times New Roman"/>
          </w:rPr>
          <w:t>Climate</w:t>
        </w:r>
      </w:ins>
      <w:ins w:id="285" w:author="Stephanie Norman" w:date="2019-09-08T00:54:00Z">
        <w:r w:rsidR="002E604F">
          <w:rPr>
            <w:rFonts w:ascii="Times New Roman" w:hAnsi="Times New Roman" w:cs="Times New Roman"/>
          </w:rPr>
          <w:t xml:space="preserve">, 2019), resulting in cooler </w:t>
        </w:r>
      </w:ins>
      <w:ins w:id="286" w:author="Amanda Warlick" w:date="2019-10-12T15:54:00Z">
        <w:r w:rsidR="00246CD6">
          <w:rPr>
            <w:rFonts w:ascii="Times New Roman" w:hAnsi="Times New Roman" w:cs="Times New Roman"/>
          </w:rPr>
          <w:t xml:space="preserve">more productive </w:t>
        </w:r>
      </w:ins>
      <w:ins w:id="287" w:author="Stephanie Norman" w:date="2019-09-08T00:54:00Z">
        <w:r w:rsidR="002E604F">
          <w:rPr>
            <w:rFonts w:ascii="Times New Roman" w:hAnsi="Times New Roman" w:cs="Times New Roman"/>
          </w:rPr>
          <w:t xml:space="preserve">waters </w:t>
        </w:r>
      </w:ins>
      <w:ins w:id="288" w:author="Stephanie Norman" w:date="2019-09-08T00:55:00Z">
        <w:del w:id="289" w:author="Amanda Warlick" w:date="2019-10-12T15:54:00Z">
          <w:r w:rsidR="002E604F" w:rsidDel="00246CD6">
            <w:rPr>
              <w:rFonts w:ascii="Times New Roman" w:hAnsi="Times New Roman" w:cs="Times New Roman"/>
            </w:rPr>
            <w:delText xml:space="preserve">than normal </w:delText>
          </w:r>
        </w:del>
        <w:r w:rsidR="002E604F">
          <w:rPr>
            <w:rFonts w:ascii="Times New Roman" w:hAnsi="Times New Roman" w:cs="Times New Roman"/>
          </w:rPr>
          <w:t>in the eastern tropical Pacific Ocean</w:t>
        </w:r>
      </w:ins>
      <w:ins w:id="290" w:author="Stephanie Norman" w:date="2019-09-08T01:02:00Z">
        <w:del w:id="291" w:author="Amanda Warlick" w:date="2019-10-12T15:54:00Z">
          <w:r w:rsidR="002E604F" w:rsidDel="00246CD6">
            <w:rPr>
              <w:rFonts w:ascii="Times New Roman" w:hAnsi="Times New Roman" w:cs="Times New Roman"/>
            </w:rPr>
            <w:delText>, increasing productivity</w:delText>
          </w:r>
        </w:del>
      </w:ins>
      <w:ins w:id="292" w:author="Stephanie Norman" w:date="2019-09-08T01:03:00Z">
        <w:del w:id="293" w:author="Amanda Warlick" w:date="2019-10-12T15:54:00Z">
          <w:r w:rsidR="009D0544" w:rsidDel="00246CD6">
            <w:rPr>
              <w:rFonts w:ascii="Times New Roman" w:hAnsi="Times New Roman" w:cs="Times New Roman"/>
            </w:rPr>
            <w:delText xml:space="preserve"> (Oviatt </w:delText>
          </w:r>
        </w:del>
      </w:ins>
      <w:del w:id="294" w:author="Amanda Warlick" w:date="2019-10-12T15:54:00Z">
        <w:r w:rsidR="00D91F25" w:rsidDel="00246CD6">
          <w:rPr>
            <w:rFonts w:ascii="Times New Roman" w:hAnsi="Times New Roman" w:cs="Times New Roman"/>
          </w:rPr>
          <w:delText>et al.</w:delText>
        </w:r>
      </w:del>
      <w:ins w:id="295" w:author="Stephanie Norman" w:date="2019-09-08T01:03:00Z">
        <w:del w:id="296" w:author="Amanda Warlick" w:date="2019-10-12T15:54:00Z">
          <w:r w:rsidR="009D0544" w:rsidDel="00246CD6">
            <w:rPr>
              <w:rFonts w:ascii="Times New Roman" w:hAnsi="Times New Roman" w:cs="Times New Roman"/>
            </w:rPr>
            <w:delText xml:space="preserve"> 2015)</w:delText>
          </w:r>
        </w:del>
      </w:ins>
      <w:ins w:id="297" w:author="Stephanie Norman" w:date="2019-09-08T00:55:00Z">
        <w:r w:rsidR="002E604F">
          <w:rPr>
            <w:rFonts w:ascii="Times New Roman" w:hAnsi="Times New Roman" w:cs="Times New Roman"/>
          </w:rPr>
          <w:t xml:space="preserve">. </w:t>
        </w:r>
      </w:ins>
    </w:p>
    <w:p w14:paraId="4CF41D93" w14:textId="5A451F31" w:rsidR="003157F9" w:rsidDel="00246CD6" w:rsidRDefault="00A9643F">
      <w:pPr>
        <w:pStyle w:val="NoSpacing"/>
        <w:spacing w:line="480" w:lineRule="auto"/>
        <w:ind w:firstLine="720"/>
        <w:rPr>
          <w:ins w:id="298" w:author="Stephanie Norman" w:date="2019-09-08T02:46:00Z"/>
          <w:del w:id="299" w:author="Amanda Warlick" w:date="2019-10-12T16:08:00Z"/>
          <w:rFonts w:ascii="Times New Roman" w:hAnsi="Times New Roman" w:cs="Times New Roman"/>
        </w:rPr>
      </w:pPr>
      <w:commentRangeStart w:id="300"/>
      <w:ins w:id="301" w:author="Stephanie Norman" w:date="2019-09-08T01:44:00Z">
        <w:del w:id="302" w:author="Amanda Warlick" w:date="2019-10-12T15:58:00Z">
          <w:r w:rsidDel="00246CD6">
            <w:rPr>
              <w:rFonts w:ascii="Times New Roman" w:hAnsi="Times New Roman" w:cs="Times New Roman"/>
            </w:rPr>
            <w:delText>An</w:delText>
          </w:r>
        </w:del>
      </w:ins>
      <w:ins w:id="303" w:author="Stephanie Norman" w:date="2019-09-08T01:03:00Z">
        <w:del w:id="304" w:author="Amanda Warlick" w:date="2019-10-12T15:56:00Z">
          <w:r w:rsidR="009D0544" w:rsidDel="00246CD6">
            <w:rPr>
              <w:rFonts w:ascii="Times New Roman" w:hAnsi="Times New Roman" w:cs="Times New Roman"/>
            </w:rPr>
            <w:delText>other</w:delText>
          </w:r>
        </w:del>
        <w:del w:id="305" w:author="Amanda Warlick" w:date="2019-10-12T15:58:00Z">
          <w:r w:rsidR="009D0544" w:rsidDel="00246CD6">
            <w:rPr>
              <w:rFonts w:ascii="Times New Roman" w:hAnsi="Times New Roman" w:cs="Times New Roman"/>
            </w:rPr>
            <w:delText xml:space="preserve"> </w:delText>
          </w:r>
        </w:del>
      </w:ins>
      <w:ins w:id="306" w:author="Stephanie Norman" w:date="2019-09-08T01:06:00Z">
        <w:del w:id="307" w:author="Amanda Warlick" w:date="2019-10-12T15:58:00Z">
          <w:r w:rsidR="009D0544" w:rsidDel="00246CD6">
            <w:rPr>
              <w:rFonts w:ascii="Times New Roman" w:hAnsi="Times New Roman" w:cs="Times New Roman"/>
            </w:rPr>
            <w:delText>extreme oceanographic event</w:delText>
          </w:r>
        </w:del>
      </w:ins>
      <w:ins w:id="308" w:author="Stephanie Norman" w:date="2019-09-08T01:04:00Z">
        <w:del w:id="309" w:author="Amanda Warlick" w:date="2019-10-12T15:58:00Z">
          <w:r w:rsidR="009D0544" w:rsidDel="00246CD6">
            <w:rPr>
              <w:rFonts w:ascii="Times New Roman" w:hAnsi="Times New Roman" w:cs="Times New Roman"/>
            </w:rPr>
            <w:delText xml:space="preserve"> </w:delText>
          </w:r>
        </w:del>
        <w:del w:id="310" w:author="Amanda Warlick" w:date="2019-10-12T15:56:00Z">
          <w:r w:rsidR="009D0544" w:rsidDel="00246CD6">
            <w:rPr>
              <w:rFonts w:ascii="Times New Roman" w:hAnsi="Times New Roman" w:cs="Times New Roman"/>
            </w:rPr>
            <w:delText xml:space="preserve">that </w:delText>
          </w:r>
        </w:del>
        <w:del w:id="311" w:author="Amanda Warlick" w:date="2019-10-12T15:58:00Z">
          <w:r w:rsidR="009D0544" w:rsidDel="00246CD6">
            <w:rPr>
              <w:rFonts w:ascii="Times New Roman" w:hAnsi="Times New Roman" w:cs="Times New Roman"/>
            </w:rPr>
            <w:delText>occurred during the study period was the</w:delText>
          </w:r>
        </w:del>
      </w:ins>
      <w:ins w:id="312" w:author="Amanda Warlick" w:date="2019-10-12T15:58:00Z">
        <w:r w:rsidR="00246CD6">
          <w:rPr>
            <w:rFonts w:ascii="Times New Roman" w:hAnsi="Times New Roman" w:cs="Times New Roman"/>
          </w:rPr>
          <w:t>The</w:t>
        </w:r>
      </w:ins>
      <w:ins w:id="313" w:author="Stephanie Norman" w:date="2019-09-08T01:04:00Z">
        <w:r w:rsidR="009D0544">
          <w:rPr>
            <w:rFonts w:ascii="Times New Roman" w:hAnsi="Times New Roman" w:cs="Times New Roman"/>
          </w:rPr>
          <w:t xml:space="preserve"> </w:t>
        </w:r>
      </w:ins>
      <w:commentRangeEnd w:id="300"/>
      <w:r w:rsidR="00246CD6">
        <w:rPr>
          <w:rStyle w:val="CommentReference"/>
          <w:rFonts w:ascii="Times New Roman" w:eastAsia="Times New Roman" w:hAnsi="Times New Roman" w:cs="Times New Roman"/>
        </w:rPr>
        <w:commentReference w:id="300"/>
      </w:r>
      <w:ins w:id="314" w:author="Stephanie Norman" w:date="2019-09-08T01:04:00Z">
        <w:r w:rsidR="009D0544">
          <w:rPr>
            <w:rFonts w:ascii="Times New Roman" w:hAnsi="Times New Roman" w:cs="Times New Roman"/>
          </w:rPr>
          <w:t xml:space="preserve">presence of </w:t>
        </w:r>
      </w:ins>
      <w:ins w:id="315" w:author="Stephanie Norman" w:date="2019-09-08T01:06:00Z">
        <w:r w:rsidR="009D0544">
          <w:rPr>
            <w:rFonts w:ascii="Times New Roman" w:hAnsi="Times New Roman" w:cs="Times New Roman"/>
          </w:rPr>
          <w:t>a</w:t>
        </w:r>
      </w:ins>
      <w:ins w:id="316" w:author="Amanda Warlick" w:date="2019-10-12T15:58:00Z">
        <w:r w:rsidR="00246CD6">
          <w:rPr>
            <w:rFonts w:ascii="Times New Roman" w:hAnsi="Times New Roman" w:cs="Times New Roman"/>
          </w:rPr>
          <w:t xml:space="preserve"> large,</w:t>
        </w:r>
      </w:ins>
      <w:ins w:id="317" w:author="Stephanie Norman" w:date="2019-09-08T01:06:00Z">
        <w:del w:id="318" w:author="Amanda Warlick" w:date="2019-10-12T15:58:00Z">
          <w:r w:rsidR="009D0544" w:rsidDel="00246CD6">
            <w:rPr>
              <w:rFonts w:ascii="Times New Roman" w:hAnsi="Times New Roman" w:cs="Times New Roman"/>
            </w:rPr>
            <w:delText>n</w:delText>
          </w:r>
        </w:del>
        <w:r w:rsidR="009D0544">
          <w:rPr>
            <w:rFonts w:ascii="Times New Roman" w:hAnsi="Times New Roman" w:cs="Times New Roman"/>
          </w:rPr>
          <w:t xml:space="preserve"> an</w:t>
        </w:r>
      </w:ins>
      <w:ins w:id="319" w:author="Stephanie Norman" w:date="2019-09-08T01:07:00Z">
        <w:r w:rsidR="009D0544">
          <w:rPr>
            <w:rFonts w:ascii="Times New Roman" w:hAnsi="Times New Roman" w:cs="Times New Roman"/>
          </w:rPr>
          <w:t>om</w:t>
        </w:r>
      </w:ins>
      <w:ins w:id="320" w:author="Stephanie Norman" w:date="2019-09-08T01:08:00Z">
        <w:r w:rsidR="009D0544">
          <w:rPr>
            <w:rFonts w:ascii="Times New Roman" w:hAnsi="Times New Roman" w:cs="Times New Roman"/>
          </w:rPr>
          <w:t>a</w:t>
        </w:r>
      </w:ins>
      <w:ins w:id="321" w:author="Stephanie Norman" w:date="2019-09-08T01:06:00Z">
        <w:r w:rsidR="009D0544">
          <w:rPr>
            <w:rFonts w:ascii="Times New Roman" w:hAnsi="Times New Roman" w:cs="Times New Roman"/>
          </w:rPr>
          <w:t xml:space="preserve">lously </w:t>
        </w:r>
      </w:ins>
      <w:ins w:id="322" w:author="Stephanie Norman" w:date="2019-09-08T01:08:00Z">
        <w:r w:rsidR="009D0544">
          <w:rPr>
            <w:rFonts w:ascii="Times New Roman" w:hAnsi="Times New Roman" w:cs="Times New Roman"/>
          </w:rPr>
          <w:t xml:space="preserve">warm </w:t>
        </w:r>
        <w:del w:id="323" w:author="Amanda Warlick" w:date="2019-10-12T15:58:00Z">
          <w:r w:rsidR="009D0544" w:rsidDel="00246CD6">
            <w:rPr>
              <w:rFonts w:ascii="Times New Roman" w:hAnsi="Times New Roman" w:cs="Times New Roman"/>
            </w:rPr>
            <w:delText xml:space="preserve">large </w:delText>
          </w:r>
        </w:del>
        <w:r w:rsidR="009D0544">
          <w:rPr>
            <w:rFonts w:ascii="Times New Roman" w:hAnsi="Times New Roman" w:cs="Times New Roman"/>
          </w:rPr>
          <w:t xml:space="preserve">water patch (termed “the Blob”) </w:t>
        </w:r>
      </w:ins>
      <w:ins w:id="324" w:author="Amanda Warlick" w:date="2019-10-12T15:58:00Z">
        <w:r w:rsidR="00246CD6">
          <w:rPr>
            <w:rFonts w:ascii="Times New Roman" w:hAnsi="Times New Roman" w:cs="Times New Roman"/>
          </w:rPr>
          <w:t xml:space="preserve">developed </w:t>
        </w:r>
      </w:ins>
      <w:ins w:id="325" w:author="Stephanie Norman" w:date="2019-09-08T01:08:00Z">
        <w:r w:rsidR="009D0544">
          <w:rPr>
            <w:rFonts w:ascii="Times New Roman" w:hAnsi="Times New Roman" w:cs="Times New Roman"/>
          </w:rPr>
          <w:t>in t</w:t>
        </w:r>
        <w:r>
          <w:rPr>
            <w:rFonts w:ascii="Times New Roman" w:hAnsi="Times New Roman" w:cs="Times New Roman"/>
          </w:rPr>
          <w:t xml:space="preserve">he northeastern Pacific </w:t>
        </w:r>
      </w:ins>
      <w:ins w:id="326" w:author="Stephanie Norman" w:date="2019-09-08T01:44:00Z">
        <w:r>
          <w:rPr>
            <w:rFonts w:ascii="Times New Roman" w:hAnsi="Times New Roman" w:cs="Times New Roman"/>
          </w:rPr>
          <w:t>beginning</w:t>
        </w:r>
      </w:ins>
      <w:ins w:id="327" w:author="Stephanie Norman" w:date="2019-09-08T01:08:00Z">
        <w:r w:rsidR="009D0544">
          <w:rPr>
            <w:rFonts w:ascii="Times New Roman" w:hAnsi="Times New Roman" w:cs="Times New Roman"/>
          </w:rPr>
          <w:t xml:space="preserve"> in </w:t>
        </w:r>
      </w:ins>
      <w:ins w:id="328" w:author="Amanda Warlick" w:date="2019-10-12T15:59:00Z">
        <w:r w:rsidR="00246CD6">
          <w:rPr>
            <w:rFonts w:ascii="Times New Roman" w:hAnsi="Times New Roman" w:cs="Times New Roman"/>
          </w:rPr>
          <w:t>winter of</w:t>
        </w:r>
      </w:ins>
      <w:ins w:id="329" w:author="Stephanie Norman" w:date="2019-09-08T01:08:00Z">
        <w:del w:id="330" w:author="Amanda Warlick" w:date="2019-10-12T15:59:00Z">
          <w:r w:rsidR="009D0544" w:rsidDel="00246CD6">
            <w:rPr>
              <w:rFonts w:ascii="Times New Roman" w:hAnsi="Times New Roman" w:cs="Times New Roman"/>
            </w:rPr>
            <w:delText>the</w:delText>
          </w:r>
        </w:del>
        <w:r w:rsidR="009D0544">
          <w:rPr>
            <w:rFonts w:ascii="Times New Roman" w:hAnsi="Times New Roman" w:cs="Times New Roman"/>
          </w:rPr>
          <w:t xml:space="preserve"> 2013</w:t>
        </w:r>
      </w:ins>
      <w:ins w:id="331" w:author="Amanda Warlick" w:date="2019-10-12T15:59:00Z">
        <w:r w:rsidR="00246CD6">
          <w:rPr>
            <w:rFonts w:ascii="Times New Roman" w:hAnsi="Times New Roman" w:cs="Times New Roman"/>
          </w:rPr>
          <w:t xml:space="preserve"> and</w:t>
        </w:r>
      </w:ins>
      <w:ins w:id="332" w:author="Stephanie Norman" w:date="2019-09-08T01:08:00Z">
        <w:del w:id="333" w:author="Amanda Warlick" w:date="2019-10-12T15:59:00Z">
          <w:r w:rsidR="009D0544" w:rsidDel="00246CD6">
            <w:rPr>
              <w:rFonts w:ascii="Times New Roman" w:hAnsi="Times New Roman" w:cs="Times New Roman"/>
            </w:rPr>
            <w:delText xml:space="preserve">-2014 </w:delText>
          </w:r>
        </w:del>
      </w:ins>
      <w:ins w:id="334" w:author="Stephanie Norman" w:date="2019-09-08T01:44:00Z">
        <w:del w:id="335" w:author="Amanda Warlick" w:date="2019-10-12T15:58:00Z">
          <w:r w:rsidDel="00246CD6">
            <w:rPr>
              <w:rFonts w:ascii="Times New Roman" w:hAnsi="Times New Roman" w:cs="Times New Roman"/>
            </w:rPr>
            <w:delText>winter</w:delText>
          </w:r>
        </w:del>
      </w:ins>
      <w:ins w:id="336" w:author="Stephanie Norman" w:date="2019-09-08T01:23:00Z">
        <w:del w:id="337" w:author="Amanda Warlick" w:date="2019-10-12T15:58:00Z">
          <w:r w:rsidR="00C40C0A" w:rsidDel="00246CD6">
            <w:rPr>
              <w:rFonts w:ascii="Times New Roman" w:hAnsi="Times New Roman" w:cs="Times New Roman"/>
            </w:rPr>
            <w:delText>,</w:delText>
          </w:r>
        </w:del>
        <w:r w:rsidR="00C40C0A">
          <w:rPr>
            <w:rFonts w:ascii="Times New Roman" w:hAnsi="Times New Roman" w:cs="Times New Roman"/>
          </w:rPr>
          <w:t xml:space="preserve"> extend</w:t>
        </w:r>
      </w:ins>
      <w:ins w:id="338" w:author="Amanda Warlick" w:date="2019-10-12T15:59:00Z">
        <w:r w:rsidR="00246CD6">
          <w:rPr>
            <w:rFonts w:ascii="Times New Roman" w:hAnsi="Times New Roman" w:cs="Times New Roman"/>
          </w:rPr>
          <w:t>ed</w:t>
        </w:r>
      </w:ins>
      <w:ins w:id="339" w:author="Stephanie Norman" w:date="2019-09-08T01:23:00Z">
        <w:del w:id="340" w:author="Amanda Warlick" w:date="2019-10-12T15:59:00Z">
          <w:r w:rsidR="00C40C0A" w:rsidDel="00246CD6">
            <w:rPr>
              <w:rFonts w:ascii="Times New Roman" w:hAnsi="Times New Roman" w:cs="Times New Roman"/>
            </w:rPr>
            <w:delText>ing</w:delText>
          </w:r>
        </w:del>
        <w:r w:rsidR="00C40C0A">
          <w:rPr>
            <w:rFonts w:ascii="Times New Roman" w:hAnsi="Times New Roman" w:cs="Times New Roman"/>
          </w:rPr>
          <w:t xml:space="preserve"> across a large portion of the north Pacific Ocean</w:t>
        </w:r>
      </w:ins>
      <w:ins w:id="341" w:author="Amanda Warlick" w:date="2019-10-12T15:59:00Z">
        <w:r w:rsidR="00246CD6">
          <w:rPr>
            <w:rFonts w:ascii="Times New Roman" w:hAnsi="Times New Roman" w:cs="Times New Roman"/>
          </w:rPr>
          <w:t xml:space="preserve"> and persisted t</w:t>
        </w:r>
      </w:ins>
      <w:ins w:id="342" w:author="Amanda Warlick" w:date="2019-10-12T16:00:00Z">
        <w:r w:rsidR="00246CD6">
          <w:rPr>
            <w:rFonts w:ascii="Times New Roman" w:hAnsi="Times New Roman" w:cs="Times New Roman"/>
          </w:rPr>
          <w:t>hrough 2016</w:t>
        </w:r>
      </w:ins>
      <w:ins w:id="343" w:author="Stephanie Norman" w:date="2019-09-08T01:45:00Z">
        <w:r>
          <w:rPr>
            <w:rFonts w:ascii="Times New Roman" w:hAnsi="Times New Roman" w:cs="Times New Roman"/>
          </w:rPr>
          <w:t xml:space="preserve"> (</w:t>
        </w:r>
        <w:proofErr w:type="spellStart"/>
        <w:r>
          <w:rPr>
            <w:rFonts w:ascii="Times New Roman" w:hAnsi="Times New Roman" w:cs="Times New Roman"/>
          </w:rPr>
          <w:t>Cavole</w:t>
        </w:r>
        <w:proofErr w:type="spellEnd"/>
        <w:r>
          <w:rPr>
            <w:rFonts w:ascii="Times New Roman" w:hAnsi="Times New Roman" w:cs="Times New Roman"/>
          </w:rPr>
          <w:t xml:space="preserve"> </w:t>
        </w:r>
      </w:ins>
      <w:r w:rsidR="00D91F25">
        <w:rPr>
          <w:rFonts w:ascii="Times New Roman" w:hAnsi="Times New Roman" w:cs="Times New Roman"/>
        </w:rPr>
        <w:t>et al.</w:t>
      </w:r>
      <w:ins w:id="344" w:author="Stephanie Norman" w:date="2019-09-08T01:45:00Z">
        <w:r>
          <w:rPr>
            <w:rFonts w:ascii="Times New Roman" w:hAnsi="Times New Roman" w:cs="Times New Roman"/>
          </w:rPr>
          <w:t xml:space="preserve"> 2016; Peterson </w:t>
        </w:r>
      </w:ins>
      <w:r w:rsidR="00D91F25">
        <w:rPr>
          <w:rFonts w:ascii="Times New Roman" w:hAnsi="Times New Roman" w:cs="Times New Roman"/>
        </w:rPr>
        <w:t>et al.</w:t>
      </w:r>
      <w:ins w:id="345" w:author="Stephanie Norman" w:date="2019-09-08T01:45:00Z">
        <w:r>
          <w:rPr>
            <w:rFonts w:ascii="Times New Roman" w:hAnsi="Times New Roman" w:cs="Times New Roman"/>
          </w:rPr>
          <w:t xml:space="preserve"> 2017)</w:t>
        </w:r>
      </w:ins>
      <w:ins w:id="346" w:author="Stephanie Norman" w:date="2019-09-08T01:13:00Z">
        <w:r w:rsidR="00B64B12">
          <w:rPr>
            <w:rFonts w:ascii="Times New Roman" w:hAnsi="Times New Roman" w:cs="Times New Roman"/>
          </w:rPr>
          <w:t>.</w:t>
        </w:r>
      </w:ins>
      <w:ins w:id="347" w:author="Amanda Warlick" w:date="2019-10-12T16:00:00Z">
        <w:r w:rsidR="00246CD6">
          <w:rPr>
            <w:rFonts w:ascii="Times New Roman" w:hAnsi="Times New Roman" w:cs="Times New Roman"/>
          </w:rPr>
          <w:t xml:space="preserve"> </w:t>
        </w:r>
      </w:ins>
      <w:ins w:id="348" w:author="Stephanie Norman" w:date="2019-09-08T01:13:00Z">
        <w:del w:id="349" w:author="Amanda Warlick" w:date="2019-10-12T16:00:00Z">
          <w:r w:rsidR="00B64B12" w:rsidRPr="00246CD6" w:rsidDel="00246CD6">
            <w:rPr>
              <w:rFonts w:ascii="Times New Roman" w:hAnsi="Times New Roman" w:cs="Times New Roman"/>
              <w:strike/>
              <w:rPrChange w:id="350" w:author="Amanda Warlick" w:date="2019-10-12T16:01:00Z">
                <w:rPr>
                  <w:rFonts w:ascii="Times New Roman" w:hAnsi="Times New Roman" w:cs="Times New Roman"/>
                </w:rPr>
              </w:rPrChange>
            </w:rPr>
            <w:delText xml:space="preserve"> During the winter, the warm water anomaly was most prominent in the south </w:delText>
          </w:r>
        </w:del>
      </w:ins>
      <w:ins w:id="351" w:author="Stephanie Norman" w:date="2019-09-08T01:14:00Z">
        <w:del w:id="352" w:author="Amanda Warlick" w:date="2019-10-12T16:00:00Z">
          <w:r w:rsidR="00B64B12" w:rsidRPr="00246CD6" w:rsidDel="00246CD6">
            <w:rPr>
              <w:rFonts w:ascii="Times New Roman" w:hAnsi="Times New Roman" w:cs="Times New Roman"/>
              <w:strike/>
              <w:rPrChange w:id="353" w:author="Amanda Warlick" w:date="2019-10-12T16:01:00Z">
                <w:rPr>
                  <w:rFonts w:ascii="Times New Roman" w:hAnsi="Times New Roman" w:cs="Times New Roman"/>
                </w:rPr>
              </w:rPrChange>
            </w:rPr>
            <w:delText xml:space="preserve">central Gulf of Alaska and extended to the continental shelf. By May 2014, the </w:delText>
          </w:r>
        </w:del>
      </w:ins>
      <w:ins w:id="354" w:author="Stephanie Norman" w:date="2019-09-08T01:15:00Z">
        <w:del w:id="355" w:author="Amanda Warlick" w:date="2019-10-12T16:00:00Z">
          <w:r w:rsidR="00B64B12" w:rsidRPr="00246CD6" w:rsidDel="00246CD6">
            <w:rPr>
              <w:rFonts w:ascii="Times New Roman" w:hAnsi="Times New Roman" w:cs="Times New Roman"/>
              <w:strike/>
              <w:rPrChange w:id="356" w:author="Amanda Warlick" w:date="2019-10-12T16:01:00Z">
                <w:rPr>
                  <w:rFonts w:ascii="Times New Roman" w:hAnsi="Times New Roman" w:cs="Times New Roman"/>
                </w:rPr>
              </w:rPrChange>
            </w:rPr>
            <w:delText xml:space="preserve">warm water </w:delText>
          </w:r>
        </w:del>
      </w:ins>
      <w:ins w:id="357" w:author="Stephanie Norman" w:date="2019-09-08T01:45:00Z">
        <w:del w:id="358" w:author="Amanda Warlick" w:date="2019-10-12T16:00:00Z">
          <w:r w:rsidRPr="00246CD6" w:rsidDel="00246CD6">
            <w:rPr>
              <w:rFonts w:ascii="Times New Roman" w:hAnsi="Times New Roman" w:cs="Times New Roman"/>
              <w:strike/>
              <w:rPrChange w:id="359" w:author="Amanda Warlick" w:date="2019-10-12T16:01:00Z">
                <w:rPr>
                  <w:rFonts w:ascii="Times New Roman" w:hAnsi="Times New Roman" w:cs="Times New Roman"/>
                </w:rPr>
              </w:rPrChange>
            </w:rPr>
            <w:delText>reached</w:delText>
          </w:r>
        </w:del>
      </w:ins>
      <w:ins w:id="360" w:author="Stephanie Norman" w:date="2019-09-08T01:15:00Z">
        <w:del w:id="361" w:author="Amanda Warlick" w:date="2019-10-12T16:00:00Z">
          <w:r w:rsidR="00B64B12" w:rsidRPr="00246CD6" w:rsidDel="00246CD6">
            <w:rPr>
              <w:rFonts w:ascii="Times New Roman" w:hAnsi="Times New Roman" w:cs="Times New Roman"/>
              <w:strike/>
              <w:rPrChange w:id="362" w:author="Amanda Warlick" w:date="2019-10-12T16:01:00Z">
                <w:rPr>
                  <w:rFonts w:ascii="Times New Roman" w:hAnsi="Times New Roman" w:cs="Times New Roman"/>
                </w:rPr>
              </w:rPrChange>
            </w:rPr>
            <w:delText xml:space="preserve"> the northwest Pacific coastal zone. Anomalously warm SST</w:delText>
          </w:r>
        </w:del>
      </w:ins>
      <w:ins w:id="363" w:author="Stephanie Norman" w:date="2019-09-08T01:16:00Z">
        <w:del w:id="364" w:author="Amanda Warlick" w:date="2019-10-12T16:00:00Z">
          <w:r w:rsidR="00B64B12" w:rsidRPr="00246CD6" w:rsidDel="00246CD6">
            <w:rPr>
              <w:rFonts w:ascii="Times New Roman" w:hAnsi="Times New Roman" w:cs="Times New Roman"/>
              <w:strike/>
              <w:rPrChange w:id="365" w:author="Amanda Warlick" w:date="2019-10-12T16:01:00Z">
                <w:rPr>
                  <w:rFonts w:ascii="Times New Roman" w:hAnsi="Times New Roman" w:cs="Times New Roman"/>
                </w:rPr>
              </w:rPrChange>
            </w:rPr>
            <w:delText xml:space="preserve">s persisted throughout the NE Pacific Ocean through </w:delText>
          </w:r>
        </w:del>
      </w:ins>
      <w:ins w:id="366" w:author="Stephanie Norman" w:date="2019-09-08T01:22:00Z">
        <w:del w:id="367" w:author="Amanda Warlick" w:date="2019-10-12T16:00:00Z">
          <w:r w:rsidR="00B64B12" w:rsidRPr="00246CD6" w:rsidDel="00246CD6">
            <w:rPr>
              <w:rFonts w:ascii="Times New Roman" w:hAnsi="Times New Roman" w:cs="Times New Roman"/>
              <w:strike/>
              <w:rPrChange w:id="368" w:author="Amanda Warlick" w:date="2019-10-12T16:01:00Z">
                <w:rPr>
                  <w:rFonts w:ascii="Times New Roman" w:hAnsi="Times New Roman" w:cs="Times New Roman"/>
                </w:rPr>
              </w:rPrChange>
            </w:rPr>
            <w:delText>2016</w:delText>
          </w:r>
        </w:del>
      </w:ins>
      <w:ins w:id="369" w:author="Stephanie Norman" w:date="2019-09-08T01:25:00Z">
        <w:del w:id="370" w:author="Amanda Warlick" w:date="2019-10-12T16:00:00Z">
          <w:r w:rsidR="00C40C0A" w:rsidRPr="00246CD6" w:rsidDel="00246CD6">
            <w:rPr>
              <w:rFonts w:ascii="Times New Roman" w:hAnsi="Times New Roman" w:cs="Times New Roman"/>
              <w:strike/>
              <w:rPrChange w:id="371" w:author="Amanda Warlick" w:date="2019-10-12T16:01:00Z">
                <w:rPr>
                  <w:rFonts w:ascii="Times New Roman" w:hAnsi="Times New Roman" w:cs="Times New Roman"/>
                </w:rPr>
              </w:rPrChange>
            </w:rPr>
            <w:delText xml:space="preserve">. </w:delText>
          </w:r>
        </w:del>
        <w:del w:id="372" w:author="Amanda Warlick" w:date="2019-10-12T16:04:00Z">
          <w:r w:rsidR="00C40C0A" w:rsidRPr="00246CD6" w:rsidDel="00246CD6">
            <w:rPr>
              <w:rFonts w:ascii="Times New Roman" w:hAnsi="Times New Roman" w:cs="Times New Roman"/>
              <w:strike/>
              <w:rPrChange w:id="373" w:author="Amanda Warlick" w:date="2019-10-12T16:01:00Z">
                <w:rPr>
                  <w:rFonts w:ascii="Times New Roman" w:hAnsi="Times New Roman" w:cs="Times New Roman"/>
                </w:rPr>
              </w:rPrChange>
            </w:rPr>
            <w:delText>Though other significant warm-water events have occurred within</w:delText>
          </w:r>
        </w:del>
      </w:ins>
      <w:ins w:id="374" w:author="Stephanie Norman" w:date="2019-09-08T01:26:00Z">
        <w:del w:id="375" w:author="Amanda Warlick" w:date="2019-10-12T16:04:00Z">
          <w:r w:rsidR="00C40C0A" w:rsidRPr="00246CD6" w:rsidDel="00246CD6">
            <w:rPr>
              <w:rFonts w:ascii="Times New Roman" w:hAnsi="Times New Roman" w:cs="Times New Roman"/>
              <w:strike/>
              <w:rPrChange w:id="376" w:author="Amanda Warlick" w:date="2019-10-12T16:01:00Z">
                <w:rPr>
                  <w:rFonts w:ascii="Times New Roman" w:hAnsi="Times New Roman" w:cs="Times New Roman"/>
                </w:rPr>
              </w:rPrChange>
            </w:rPr>
            <w:delText xml:space="preserve"> the California Current System over the last two decades, none </w:delText>
          </w:r>
        </w:del>
        <w:del w:id="377" w:author="Amanda Warlick" w:date="2019-10-12T16:00:00Z">
          <w:r w:rsidR="00C40C0A" w:rsidRPr="00246CD6" w:rsidDel="00246CD6">
            <w:rPr>
              <w:rFonts w:ascii="Times New Roman" w:hAnsi="Times New Roman" w:cs="Times New Roman"/>
              <w:strike/>
              <w:rPrChange w:id="378" w:author="Amanda Warlick" w:date="2019-10-12T16:01:00Z">
                <w:rPr>
                  <w:rFonts w:ascii="Times New Roman" w:hAnsi="Times New Roman" w:cs="Times New Roman"/>
                </w:rPr>
              </w:rPrChange>
            </w:rPr>
            <w:delText>has</w:delText>
          </w:r>
        </w:del>
        <w:del w:id="379" w:author="Amanda Warlick" w:date="2019-10-12T16:04:00Z">
          <w:r w:rsidR="00C40C0A" w:rsidRPr="00246CD6" w:rsidDel="00246CD6">
            <w:rPr>
              <w:rFonts w:ascii="Times New Roman" w:hAnsi="Times New Roman" w:cs="Times New Roman"/>
              <w:strike/>
              <w:rPrChange w:id="380" w:author="Amanda Warlick" w:date="2019-10-12T16:01:00Z">
                <w:rPr>
                  <w:rFonts w:ascii="Times New Roman" w:hAnsi="Times New Roman" w:cs="Times New Roman"/>
                </w:rPr>
              </w:rPrChange>
            </w:rPr>
            <w:delText xml:space="preserve"> </w:delText>
          </w:r>
        </w:del>
        <w:del w:id="381" w:author="Amanda Warlick" w:date="2019-10-12T16:00:00Z">
          <w:r w:rsidR="00C40C0A" w:rsidRPr="00246CD6" w:rsidDel="00246CD6">
            <w:rPr>
              <w:rFonts w:ascii="Times New Roman" w:hAnsi="Times New Roman" w:cs="Times New Roman"/>
              <w:strike/>
              <w:rPrChange w:id="382" w:author="Amanda Warlick" w:date="2019-10-12T16:01:00Z">
                <w:rPr>
                  <w:rFonts w:ascii="Times New Roman" w:hAnsi="Times New Roman" w:cs="Times New Roman"/>
                </w:rPr>
              </w:rPrChange>
            </w:rPr>
            <w:delText xml:space="preserve">been </w:delText>
          </w:r>
        </w:del>
        <w:del w:id="383" w:author="Amanda Warlick" w:date="2019-10-12T16:04:00Z">
          <w:r w:rsidR="00C40C0A" w:rsidRPr="00246CD6" w:rsidDel="00246CD6">
            <w:rPr>
              <w:rFonts w:ascii="Times New Roman" w:hAnsi="Times New Roman" w:cs="Times New Roman"/>
              <w:strike/>
              <w:rPrChange w:id="384" w:author="Amanda Warlick" w:date="2019-10-12T16:01:00Z">
                <w:rPr>
                  <w:rFonts w:ascii="Times New Roman" w:hAnsi="Times New Roman" w:cs="Times New Roman"/>
                </w:rPr>
              </w:rPrChange>
            </w:rPr>
            <w:delText xml:space="preserve">as extensive </w:delText>
          </w:r>
        </w:del>
        <w:del w:id="385" w:author="Amanda Warlick" w:date="2019-10-12T16:00:00Z">
          <w:r w:rsidR="00C40C0A" w:rsidRPr="00246CD6" w:rsidDel="00246CD6">
            <w:rPr>
              <w:rFonts w:ascii="Times New Roman" w:hAnsi="Times New Roman" w:cs="Times New Roman"/>
              <w:strike/>
              <w:rPrChange w:id="386" w:author="Amanda Warlick" w:date="2019-10-12T16:01:00Z">
                <w:rPr>
                  <w:rFonts w:ascii="Times New Roman" w:hAnsi="Times New Roman" w:cs="Times New Roman"/>
                </w:rPr>
              </w:rPrChange>
            </w:rPr>
            <w:delText xml:space="preserve">as the 2014-2016 warming </w:delText>
          </w:r>
        </w:del>
        <w:del w:id="387" w:author="Amanda Warlick" w:date="2019-10-12T16:04:00Z">
          <w:r w:rsidR="00C40C0A" w:rsidRPr="00246CD6" w:rsidDel="00246CD6">
            <w:rPr>
              <w:rFonts w:ascii="Times New Roman" w:hAnsi="Times New Roman" w:cs="Times New Roman"/>
              <w:strike/>
              <w:rPrChange w:id="388" w:author="Amanda Warlick" w:date="2019-10-12T16:01:00Z">
                <w:rPr>
                  <w:rFonts w:ascii="Times New Roman" w:hAnsi="Times New Roman" w:cs="Times New Roman"/>
                </w:rPr>
              </w:rPrChange>
            </w:rPr>
            <w:delText xml:space="preserve">(Bond </w:delText>
          </w:r>
        </w:del>
      </w:ins>
      <w:del w:id="389" w:author="Amanda Warlick" w:date="2019-10-12T16:04:00Z">
        <w:r w:rsidR="00D91F25" w:rsidRPr="00246CD6" w:rsidDel="00246CD6">
          <w:rPr>
            <w:rFonts w:ascii="Times New Roman" w:hAnsi="Times New Roman" w:cs="Times New Roman"/>
            <w:strike/>
            <w:rPrChange w:id="390" w:author="Amanda Warlick" w:date="2019-10-12T16:01:00Z">
              <w:rPr>
                <w:rFonts w:ascii="Times New Roman" w:hAnsi="Times New Roman" w:cs="Times New Roman"/>
              </w:rPr>
            </w:rPrChange>
          </w:rPr>
          <w:delText>et al.</w:delText>
        </w:r>
      </w:del>
      <w:ins w:id="391" w:author="Stephanie Norman" w:date="2019-09-08T01:26:00Z">
        <w:del w:id="392" w:author="Amanda Warlick" w:date="2019-10-12T16:04:00Z">
          <w:r w:rsidR="00C40C0A" w:rsidRPr="00246CD6" w:rsidDel="00246CD6">
            <w:rPr>
              <w:rFonts w:ascii="Times New Roman" w:hAnsi="Times New Roman" w:cs="Times New Roman"/>
              <w:strike/>
              <w:rPrChange w:id="393" w:author="Amanda Warlick" w:date="2019-10-12T16:01:00Z">
                <w:rPr>
                  <w:rFonts w:ascii="Times New Roman" w:hAnsi="Times New Roman" w:cs="Times New Roman"/>
                </w:rPr>
              </w:rPrChange>
            </w:rPr>
            <w:delText xml:space="preserve"> 2015; </w:delText>
          </w:r>
        </w:del>
      </w:ins>
      <w:ins w:id="394" w:author="Stephanie Norman" w:date="2019-09-08T01:28:00Z">
        <w:del w:id="395" w:author="Amanda Warlick" w:date="2019-10-12T16:04:00Z">
          <w:r w:rsidR="00C40C0A" w:rsidRPr="00246CD6" w:rsidDel="00246CD6">
            <w:rPr>
              <w:rFonts w:ascii="Times New Roman" w:hAnsi="Times New Roman" w:cs="Times New Roman"/>
              <w:strike/>
              <w:rPrChange w:id="396" w:author="Amanda Warlick" w:date="2019-10-12T16:01:00Z">
                <w:rPr>
                  <w:rFonts w:ascii="Times New Roman" w:hAnsi="Times New Roman" w:cs="Times New Roman"/>
                </w:rPr>
              </w:rPrChange>
            </w:rPr>
            <w:delText>Gentemann, Fewings, &amp; Garc</w:delText>
          </w:r>
        </w:del>
      </w:ins>
      <w:ins w:id="397" w:author="Stephanie Norman" w:date="2019-09-08T01:29:00Z">
        <w:del w:id="398" w:author="Amanda Warlick" w:date="2019-10-12T16:04:00Z">
          <w:r w:rsidR="00C40C0A" w:rsidRPr="00246CD6" w:rsidDel="00246CD6">
            <w:rPr>
              <w:rFonts w:ascii="Times New Roman" w:hAnsi="Times New Roman" w:cs="Times New Roman"/>
              <w:strike/>
              <w:rPrChange w:id="399" w:author="Amanda Warlick" w:date="2019-10-12T16:01:00Z">
                <w:rPr>
                  <w:rFonts w:ascii="Times New Roman" w:hAnsi="Times New Roman" w:cs="Times New Roman"/>
                </w:rPr>
              </w:rPrChange>
            </w:rPr>
            <w:delText>ía-Reyes, 2017;</w:delText>
          </w:r>
        </w:del>
      </w:ins>
      <w:ins w:id="400" w:author="Stephanie Norman" w:date="2019-09-08T01:28:00Z">
        <w:del w:id="401" w:author="Amanda Warlick" w:date="2019-10-12T16:04:00Z">
          <w:r w:rsidR="00C40C0A" w:rsidRPr="00246CD6" w:rsidDel="00246CD6">
            <w:rPr>
              <w:rFonts w:ascii="Times New Roman" w:hAnsi="Times New Roman" w:cs="Times New Roman"/>
              <w:strike/>
              <w:rPrChange w:id="402" w:author="Amanda Warlick" w:date="2019-10-12T16:01:00Z">
                <w:rPr>
                  <w:rFonts w:ascii="Times New Roman" w:hAnsi="Times New Roman" w:cs="Times New Roman"/>
                </w:rPr>
              </w:rPrChange>
            </w:rPr>
            <w:delText xml:space="preserve"> </w:delText>
          </w:r>
        </w:del>
      </w:ins>
      <w:ins w:id="403" w:author="Stephanie Norman" w:date="2019-09-08T01:26:00Z">
        <w:del w:id="404" w:author="Amanda Warlick" w:date="2019-10-12T16:04:00Z">
          <w:r w:rsidR="00C40C0A" w:rsidRPr="00246CD6" w:rsidDel="00246CD6">
            <w:rPr>
              <w:rFonts w:ascii="Times New Roman" w:hAnsi="Times New Roman" w:cs="Times New Roman"/>
              <w:strike/>
              <w:rPrChange w:id="405" w:author="Amanda Warlick" w:date="2019-10-12T16:01:00Z">
                <w:rPr>
                  <w:rFonts w:ascii="Times New Roman" w:hAnsi="Times New Roman" w:cs="Times New Roman"/>
                </w:rPr>
              </w:rPrChange>
            </w:rPr>
            <w:delText xml:space="preserve">Peterson </w:delText>
          </w:r>
        </w:del>
      </w:ins>
      <w:del w:id="406" w:author="Amanda Warlick" w:date="2019-10-12T16:04:00Z">
        <w:r w:rsidR="00D91F25" w:rsidRPr="00246CD6" w:rsidDel="00246CD6">
          <w:rPr>
            <w:rFonts w:ascii="Times New Roman" w:hAnsi="Times New Roman" w:cs="Times New Roman"/>
            <w:strike/>
            <w:rPrChange w:id="407" w:author="Amanda Warlick" w:date="2019-10-12T16:01:00Z">
              <w:rPr>
                <w:rFonts w:ascii="Times New Roman" w:hAnsi="Times New Roman" w:cs="Times New Roman"/>
              </w:rPr>
            </w:rPrChange>
          </w:rPr>
          <w:delText>et al.</w:delText>
        </w:r>
      </w:del>
      <w:ins w:id="408" w:author="Stephanie Norman" w:date="2019-09-08T01:26:00Z">
        <w:del w:id="409" w:author="Amanda Warlick" w:date="2019-10-12T16:04:00Z">
          <w:r w:rsidR="00C40C0A" w:rsidRPr="00246CD6" w:rsidDel="00246CD6">
            <w:rPr>
              <w:rFonts w:ascii="Times New Roman" w:hAnsi="Times New Roman" w:cs="Times New Roman"/>
              <w:strike/>
              <w:rPrChange w:id="410" w:author="Amanda Warlick" w:date="2019-10-12T16:01:00Z">
                <w:rPr>
                  <w:rFonts w:ascii="Times New Roman" w:hAnsi="Times New Roman" w:cs="Times New Roman"/>
                </w:rPr>
              </w:rPrChange>
            </w:rPr>
            <w:delText xml:space="preserve"> 2017).</w:delText>
          </w:r>
        </w:del>
      </w:ins>
      <w:ins w:id="411" w:author="Stephanie Norman" w:date="2019-09-08T01:27:00Z">
        <w:del w:id="412" w:author="Amanda Warlick" w:date="2019-10-12T16:04:00Z">
          <w:r w:rsidR="00C40C0A" w:rsidDel="00246CD6">
            <w:rPr>
              <w:rFonts w:ascii="Times New Roman" w:hAnsi="Times New Roman" w:cs="Times New Roman"/>
            </w:rPr>
            <w:delText xml:space="preserve"> </w:delText>
          </w:r>
        </w:del>
      </w:ins>
      <w:ins w:id="413" w:author="Stephanie Norman" w:date="2019-09-08T01:33:00Z">
        <w:r w:rsidR="00C40C0A">
          <w:rPr>
            <w:rFonts w:ascii="Times New Roman" w:hAnsi="Times New Roman" w:cs="Times New Roman"/>
          </w:rPr>
          <w:t xml:space="preserve">The presence of </w:t>
        </w:r>
        <w:r w:rsidR="00DE0B27">
          <w:rPr>
            <w:rFonts w:ascii="Times New Roman" w:hAnsi="Times New Roman" w:cs="Times New Roman"/>
          </w:rPr>
          <w:t>the warmer water resulted in a r</w:t>
        </w:r>
        <w:r w:rsidR="00C40C0A" w:rsidRPr="00C40C0A">
          <w:rPr>
            <w:rFonts w:ascii="Times New Roman" w:hAnsi="Times New Roman" w:cs="Times New Roman"/>
          </w:rPr>
          <w:t>eduction in phytoplankton availability</w:t>
        </w:r>
      </w:ins>
      <w:ins w:id="414" w:author="Stephanie Norman" w:date="2019-09-08T01:34:00Z">
        <w:r w:rsidR="00DE0B27">
          <w:rPr>
            <w:rFonts w:ascii="Times New Roman" w:hAnsi="Times New Roman" w:cs="Times New Roman"/>
          </w:rPr>
          <w:t xml:space="preserve">, which, in combination with elevated sea surface temperatures, caused significant alterations in zooplankton and marine invertebrate </w:t>
        </w:r>
      </w:ins>
      <w:ins w:id="415" w:author="Amanda Warlick" w:date="2019-10-12T16:02:00Z">
        <w:r w:rsidR="00246CD6">
          <w:rPr>
            <w:rFonts w:ascii="Times New Roman" w:hAnsi="Times New Roman" w:cs="Times New Roman"/>
          </w:rPr>
          <w:t xml:space="preserve">abundance and diversity </w:t>
        </w:r>
      </w:ins>
      <w:ins w:id="416" w:author="Stephanie Norman" w:date="2019-09-08T01:34:00Z">
        <w:del w:id="417" w:author="Amanda Warlick" w:date="2019-10-12T16:02:00Z">
          <w:r w:rsidR="00DE0B27" w:rsidDel="00246CD6">
            <w:rPr>
              <w:rFonts w:ascii="Times New Roman" w:hAnsi="Times New Roman" w:cs="Times New Roman"/>
            </w:rPr>
            <w:delText xml:space="preserve">populations </w:delText>
          </w:r>
        </w:del>
        <w:r w:rsidR="00DE0B27">
          <w:rPr>
            <w:rFonts w:ascii="Times New Roman" w:hAnsi="Times New Roman" w:cs="Times New Roman"/>
          </w:rPr>
          <w:t xml:space="preserve">along the </w:t>
        </w:r>
        <w:del w:id="418" w:author="Amanda Warlick" w:date="2019-10-12T16:01:00Z">
          <w:r w:rsidR="00DE0B27" w:rsidDel="00246CD6">
            <w:rPr>
              <w:rFonts w:ascii="Times New Roman" w:hAnsi="Times New Roman" w:cs="Times New Roman"/>
            </w:rPr>
            <w:delText>North American</w:delText>
          </w:r>
        </w:del>
      </w:ins>
      <w:ins w:id="419" w:author="Amanda Warlick" w:date="2019-10-12T16:01:00Z">
        <w:r w:rsidR="00246CD6">
          <w:rPr>
            <w:rFonts w:ascii="Times New Roman" w:hAnsi="Times New Roman" w:cs="Times New Roman"/>
          </w:rPr>
          <w:t>U.S. West coast</w:t>
        </w:r>
      </w:ins>
      <w:ins w:id="420" w:author="Stephanie Norman" w:date="2019-09-08T01:34:00Z">
        <w:del w:id="421" w:author="Amanda Warlick" w:date="2019-10-12T16:01:00Z">
          <w:r w:rsidR="00DE0B27" w:rsidDel="00246CD6">
            <w:rPr>
              <w:rFonts w:ascii="Times New Roman" w:hAnsi="Times New Roman" w:cs="Times New Roman"/>
            </w:rPr>
            <w:delText xml:space="preserve"> </w:delText>
          </w:r>
        </w:del>
      </w:ins>
      <w:ins w:id="422" w:author="Stephanie Norman" w:date="2019-09-08T01:35:00Z">
        <w:del w:id="423" w:author="Amanda Warlick" w:date="2019-10-12T16:01:00Z">
          <w:r w:rsidR="00DE0B27" w:rsidDel="00246CD6">
            <w:rPr>
              <w:rFonts w:ascii="Times New Roman" w:hAnsi="Times New Roman" w:cs="Times New Roman"/>
            </w:rPr>
            <w:delText>coastline</w:delText>
          </w:r>
        </w:del>
      </w:ins>
      <w:ins w:id="424" w:author="Amanda Warlick" w:date="2019-10-12T16:01:00Z">
        <w:r w:rsidR="00246CD6">
          <w:rPr>
            <w:rFonts w:ascii="Times New Roman" w:hAnsi="Times New Roman" w:cs="Times New Roman"/>
          </w:rPr>
          <w:t xml:space="preserve"> </w:t>
        </w:r>
      </w:ins>
      <w:ins w:id="425" w:author="Stephanie Norman" w:date="2019-09-08T01:35:00Z">
        <w:del w:id="426" w:author="Amanda Warlick" w:date="2019-10-12T16:01:00Z">
          <w:r w:rsidR="00DE0B27" w:rsidDel="00246CD6">
            <w:rPr>
              <w:rFonts w:ascii="Times New Roman" w:hAnsi="Times New Roman" w:cs="Times New Roman"/>
            </w:rPr>
            <w:delText xml:space="preserve">, </w:delText>
          </w:r>
        </w:del>
      </w:ins>
      <w:ins w:id="427" w:author="Stephanie Norman" w:date="2019-09-08T01:39:00Z">
        <w:del w:id="428" w:author="Amanda Warlick" w:date="2019-10-12T16:01:00Z">
          <w:r w:rsidR="00DE0B27" w:rsidDel="00246CD6">
            <w:rPr>
              <w:rFonts w:ascii="Times New Roman" w:hAnsi="Times New Roman" w:cs="Times New Roman"/>
            </w:rPr>
            <w:delText xml:space="preserve">transforming lower trophic levels </w:delText>
          </w:r>
        </w:del>
      </w:ins>
      <w:ins w:id="429" w:author="Stephanie Norman" w:date="2019-09-08T01:35:00Z">
        <w:del w:id="430" w:author="Amanda Warlick" w:date="2019-10-12T16:01:00Z">
          <w:r w:rsidR="00DE0B27" w:rsidDel="00246CD6">
            <w:rPr>
              <w:rFonts w:ascii="Times New Roman" w:hAnsi="Times New Roman" w:cs="Times New Roman"/>
            </w:rPr>
            <w:delText xml:space="preserve">such as copepod assemblages </w:delText>
          </w:r>
        </w:del>
        <w:r w:rsidR="00DE0B27">
          <w:rPr>
            <w:rFonts w:ascii="Times New Roman" w:hAnsi="Times New Roman" w:cs="Times New Roman"/>
          </w:rPr>
          <w:t>(</w:t>
        </w:r>
        <w:proofErr w:type="spellStart"/>
        <w:r w:rsidR="00DE0B27">
          <w:rPr>
            <w:rFonts w:ascii="Times New Roman" w:hAnsi="Times New Roman" w:cs="Times New Roman"/>
          </w:rPr>
          <w:t>Cavole</w:t>
        </w:r>
        <w:proofErr w:type="spellEnd"/>
        <w:r w:rsidR="00DE0B27">
          <w:rPr>
            <w:rFonts w:ascii="Times New Roman" w:hAnsi="Times New Roman" w:cs="Times New Roman"/>
          </w:rPr>
          <w:t xml:space="preserve"> </w:t>
        </w:r>
      </w:ins>
      <w:r w:rsidR="00D91F25">
        <w:rPr>
          <w:rFonts w:ascii="Times New Roman" w:hAnsi="Times New Roman" w:cs="Times New Roman"/>
        </w:rPr>
        <w:t>et al.</w:t>
      </w:r>
      <w:ins w:id="431" w:author="Stephanie Norman" w:date="2019-09-08T01:35:00Z">
        <w:r w:rsidR="00DE0B27">
          <w:rPr>
            <w:rFonts w:ascii="Times New Roman" w:hAnsi="Times New Roman" w:cs="Times New Roman"/>
          </w:rPr>
          <w:t xml:space="preserve"> 2016</w:t>
        </w:r>
      </w:ins>
      <w:ins w:id="432" w:author="Stephanie Norman" w:date="2019-09-08T01:36:00Z">
        <w:r w:rsidR="00DE0B27">
          <w:rPr>
            <w:rFonts w:ascii="Times New Roman" w:hAnsi="Times New Roman" w:cs="Times New Roman"/>
          </w:rPr>
          <w:t xml:space="preserve">; Peterson </w:t>
        </w:r>
      </w:ins>
      <w:r w:rsidR="00D91F25">
        <w:rPr>
          <w:rFonts w:ascii="Times New Roman" w:hAnsi="Times New Roman" w:cs="Times New Roman"/>
        </w:rPr>
        <w:t>et al.</w:t>
      </w:r>
      <w:ins w:id="433" w:author="Stephanie Norman" w:date="2019-09-08T01:36:00Z">
        <w:r w:rsidR="00DE0B27">
          <w:rPr>
            <w:rFonts w:ascii="Times New Roman" w:hAnsi="Times New Roman" w:cs="Times New Roman"/>
          </w:rPr>
          <w:t xml:space="preserve"> 2017</w:t>
        </w:r>
      </w:ins>
      <w:ins w:id="434" w:author="Stephanie Norman" w:date="2019-09-08T01:35:00Z">
        <w:r w:rsidR="00DE0B27">
          <w:rPr>
            <w:rFonts w:ascii="Times New Roman" w:hAnsi="Times New Roman" w:cs="Times New Roman"/>
          </w:rPr>
          <w:t>)</w:t>
        </w:r>
      </w:ins>
      <w:ins w:id="435" w:author="Stephanie Norman" w:date="2019-09-08T01:36:00Z">
        <w:r w:rsidR="00DE0B27">
          <w:rPr>
            <w:rFonts w:ascii="Times New Roman" w:hAnsi="Times New Roman" w:cs="Times New Roman"/>
          </w:rPr>
          <w:t xml:space="preserve">. </w:t>
        </w:r>
        <w:del w:id="436" w:author="Amanda Warlick" w:date="2019-10-12T16:02:00Z">
          <w:r w:rsidR="00DE0B27" w:rsidDel="00246CD6">
            <w:rPr>
              <w:rFonts w:ascii="Times New Roman" w:hAnsi="Times New Roman" w:cs="Times New Roman"/>
            </w:rPr>
            <w:delText>The zooplankton and invertebrate populations experienced abundance fluct</w:delText>
          </w:r>
        </w:del>
      </w:ins>
      <w:ins w:id="437" w:author="Stephanie Norman" w:date="2019-09-08T01:37:00Z">
        <w:del w:id="438" w:author="Amanda Warlick" w:date="2019-10-12T16:02:00Z">
          <w:r w:rsidR="00DE0B27" w:rsidDel="00246CD6">
            <w:rPr>
              <w:rFonts w:ascii="Times New Roman" w:hAnsi="Times New Roman" w:cs="Times New Roman"/>
            </w:rPr>
            <w:delText>uations and modifications in species composition.</w:delText>
          </w:r>
        </w:del>
      </w:ins>
      <w:ins w:id="439" w:author="Stephanie Norman" w:date="2019-09-08T01:46:00Z">
        <w:del w:id="440" w:author="Amanda Warlick" w:date="2019-10-12T16:02:00Z">
          <w:r w:rsidDel="00246CD6">
            <w:rPr>
              <w:rFonts w:ascii="Times New Roman" w:hAnsi="Times New Roman" w:cs="Times New Roman"/>
            </w:rPr>
            <w:delText xml:space="preserve"> </w:delText>
          </w:r>
        </w:del>
      </w:ins>
      <w:ins w:id="441" w:author="Stephanie Norman" w:date="2019-09-08T02:43:00Z">
        <w:r w:rsidR="003157F9">
          <w:rPr>
            <w:rFonts w:ascii="Times New Roman" w:hAnsi="Times New Roman" w:cs="Times New Roman"/>
          </w:rPr>
          <w:t>Furthermore, d</w:t>
        </w:r>
        <w:r w:rsidR="003157F9" w:rsidRPr="003157F9">
          <w:rPr>
            <w:rFonts w:ascii="Times New Roman" w:hAnsi="Times New Roman" w:cs="Times New Roman"/>
          </w:rPr>
          <w:t xml:space="preserve">ecreased upwelling </w:t>
        </w:r>
        <w:del w:id="442" w:author="Amanda Warlick" w:date="2019-10-12T16:02:00Z">
          <w:r w:rsidR="003157F9" w:rsidRPr="003157F9" w:rsidDel="00246CD6">
            <w:rPr>
              <w:rFonts w:ascii="Times New Roman" w:hAnsi="Times New Roman" w:cs="Times New Roman"/>
            </w:rPr>
            <w:delText>along</w:delText>
          </w:r>
        </w:del>
      </w:ins>
      <w:ins w:id="443" w:author="Amanda Warlick" w:date="2019-10-12T16:02:00Z">
        <w:r w:rsidR="00246CD6">
          <w:rPr>
            <w:rFonts w:ascii="Times New Roman" w:hAnsi="Times New Roman" w:cs="Times New Roman"/>
          </w:rPr>
          <w:t>throughout</w:t>
        </w:r>
      </w:ins>
      <w:ins w:id="444" w:author="Stephanie Norman" w:date="2019-09-08T02:43:00Z">
        <w:r w:rsidR="003157F9" w:rsidRPr="003157F9">
          <w:rPr>
            <w:rFonts w:ascii="Times New Roman" w:hAnsi="Times New Roman" w:cs="Times New Roman"/>
          </w:rPr>
          <w:t xml:space="preserve"> the southern</w:t>
        </w:r>
        <w:r w:rsidR="003157F9">
          <w:rPr>
            <w:rFonts w:ascii="Times New Roman" w:hAnsi="Times New Roman" w:cs="Times New Roman"/>
          </w:rPr>
          <w:t xml:space="preserve"> California Current</w:t>
        </w:r>
        <w:r w:rsidR="003157F9" w:rsidRPr="003157F9">
          <w:rPr>
            <w:rFonts w:ascii="Times New Roman" w:hAnsi="Times New Roman" w:cs="Times New Roman"/>
          </w:rPr>
          <w:t xml:space="preserve"> led to decreased </w:t>
        </w:r>
        <w:del w:id="445" w:author="Amanda Warlick" w:date="2019-10-12T16:03:00Z">
          <w:r w:rsidR="003157F9" w:rsidRPr="003157F9" w:rsidDel="00246CD6">
            <w:rPr>
              <w:rFonts w:ascii="Times New Roman" w:hAnsi="Times New Roman" w:cs="Times New Roman"/>
            </w:rPr>
            <w:delText>phytoplankton biomass</w:delText>
          </w:r>
          <w:r w:rsidR="003157F9" w:rsidDel="00246CD6">
            <w:rPr>
              <w:rFonts w:ascii="Times New Roman" w:hAnsi="Times New Roman" w:cs="Times New Roman"/>
            </w:rPr>
            <w:delText>,</w:delText>
          </w:r>
        </w:del>
      </w:ins>
      <w:ins w:id="446" w:author="Amanda Warlick" w:date="2019-10-12T16:03:00Z">
        <w:r w:rsidR="00246CD6">
          <w:rPr>
            <w:rFonts w:ascii="Times New Roman" w:hAnsi="Times New Roman" w:cs="Times New Roman"/>
          </w:rPr>
          <w:t>primary production, which likely reverberated throughout oceanic food webs to affect prey availability for top predato</w:t>
        </w:r>
      </w:ins>
      <w:ins w:id="447" w:author="Amanda Warlick" w:date="2019-10-12T16:04:00Z">
        <w:r w:rsidR="00246CD6">
          <w:rPr>
            <w:rFonts w:ascii="Times New Roman" w:hAnsi="Times New Roman" w:cs="Times New Roman"/>
          </w:rPr>
          <w:t>rs</w:t>
        </w:r>
      </w:ins>
      <w:ins w:id="448" w:author="Stephanie Norman" w:date="2019-09-08T02:43:00Z">
        <w:r w:rsidR="003157F9">
          <w:rPr>
            <w:rFonts w:ascii="Times New Roman" w:hAnsi="Times New Roman" w:cs="Times New Roman"/>
          </w:rPr>
          <w:t xml:space="preserve"> </w:t>
        </w:r>
        <w:del w:id="449" w:author="Amanda Warlick" w:date="2019-10-12T16:04:00Z">
          <w:r w:rsidR="003157F9" w:rsidDel="00246CD6">
            <w:rPr>
              <w:rFonts w:ascii="Times New Roman" w:hAnsi="Times New Roman" w:cs="Times New Roman"/>
            </w:rPr>
            <w:delText>which led to declines in krill (</w:delText>
          </w:r>
        </w:del>
      </w:ins>
      <w:ins w:id="450" w:author="Stephanie Norman" w:date="2019-09-08T02:44:00Z">
        <w:del w:id="451" w:author="Amanda Warlick" w:date="2019-10-12T16:04:00Z">
          <w:r w:rsidR="003157F9" w:rsidRPr="003157F9" w:rsidDel="00246CD6">
            <w:rPr>
              <w:rFonts w:ascii="Times New Roman" w:hAnsi="Times New Roman" w:cs="Times New Roman"/>
              <w:i/>
              <w:rPrChange w:id="452" w:author="Stephanie Norman" w:date="2019-09-08T02:44:00Z">
                <w:rPr>
                  <w:rFonts w:ascii="Times New Roman" w:hAnsi="Times New Roman" w:cs="Times New Roman"/>
                </w:rPr>
              </w:rPrChange>
            </w:rPr>
            <w:delText>Euphausia pacifica</w:delText>
          </w:r>
          <w:r w:rsidR="003157F9" w:rsidDel="00246CD6">
            <w:rPr>
              <w:rFonts w:ascii="Times New Roman" w:hAnsi="Times New Roman" w:cs="Times New Roman"/>
            </w:rPr>
            <w:delText xml:space="preserve">), </w:delText>
          </w:r>
        </w:del>
      </w:ins>
      <w:ins w:id="453" w:author="Stephanie Norman" w:date="2019-09-08T02:45:00Z">
        <w:del w:id="454" w:author="Amanda Warlick" w:date="2019-10-12T16:04:00Z">
          <w:r w:rsidR="003157F9" w:rsidDel="00246CD6">
            <w:rPr>
              <w:rFonts w:ascii="Times New Roman" w:hAnsi="Times New Roman" w:cs="Times New Roman"/>
            </w:rPr>
            <w:delText xml:space="preserve">a </w:delText>
          </w:r>
          <w:r w:rsidR="003157F9" w:rsidRPr="003157F9" w:rsidDel="00246CD6">
            <w:rPr>
              <w:rFonts w:ascii="Times New Roman" w:hAnsi="Times New Roman" w:cs="Times New Roman"/>
            </w:rPr>
            <w:delText>vital</w:delText>
          </w:r>
          <w:r w:rsidR="003157F9" w:rsidDel="00246CD6">
            <w:rPr>
              <w:rFonts w:ascii="Times New Roman" w:hAnsi="Times New Roman" w:cs="Times New Roman"/>
            </w:rPr>
            <w:delText xml:space="preserve"> </w:delText>
          </w:r>
          <w:r w:rsidR="003157F9" w:rsidRPr="003157F9" w:rsidDel="00246CD6">
            <w:rPr>
              <w:rFonts w:ascii="Times New Roman" w:hAnsi="Times New Roman" w:cs="Times New Roman"/>
            </w:rPr>
            <w:delText xml:space="preserve">component of the oceanic food web, </w:delText>
          </w:r>
          <w:r w:rsidR="003157F9" w:rsidDel="00246CD6">
            <w:rPr>
              <w:rFonts w:ascii="Times New Roman" w:hAnsi="Times New Roman" w:cs="Times New Roman"/>
            </w:rPr>
            <w:delText xml:space="preserve">which provides </w:delText>
          </w:r>
          <w:r w:rsidR="003157F9" w:rsidRPr="003157F9" w:rsidDel="00246CD6">
            <w:rPr>
              <w:rFonts w:ascii="Times New Roman" w:hAnsi="Times New Roman" w:cs="Times New Roman"/>
            </w:rPr>
            <w:delText>nutrition for organisms ranging</w:delText>
          </w:r>
        </w:del>
      </w:ins>
      <w:ins w:id="455" w:author="Stephanie Norman" w:date="2019-09-08T02:46:00Z">
        <w:del w:id="456" w:author="Amanda Warlick" w:date="2019-10-12T16:04:00Z">
          <w:r w:rsidR="003157F9" w:rsidDel="00246CD6">
            <w:rPr>
              <w:rFonts w:ascii="Times New Roman" w:hAnsi="Times New Roman" w:cs="Times New Roman"/>
            </w:rPr>
            <w:delText xml:space="preserve"> </w:delText>
          </w:r>
        </w:del>
      </w:ins>
      <w:ins w:id="457" w:author="Stephanie Norman" w:date="2019-09-08T02:45:00Z">
        <w:del w:id="458" w:author="Amanda Warlick" w:date="2019-10-12T16:04:00Z">
          <w:r w:rsidR="003157F9" w:rsidRPr="003157F9" w:rsidDel="00246CD6">
            <w:rPr>
              <w:rFonts w:ascii="Times New Roman" w:hAnsi="Times New Roman" w:cs="Times New Roman"/>
            </w:rPr>
            <w:delText xml:space="preserve">from fish to whales </w:delText>
          </w:r>
        </w:del>
        <w:r w:rsidR="003157F9" w:rsidRPr="003157F9">
          <w:rPr>
            <w:rFonts w:ascii="Times New Roman" w:hAnsi="Times New Roman" w:cs="Times New Roman"/>
          </w:rPr>
          <w:t>(</w:t>
        </w:r>
      </w:ins>
      <w:proofErr w:type="spellStart"/>
      <w:ins w:id="459" w:author="Stephanie Norman" w:date="2019-09-08T02:47:00Z">
        <w:r w:rsidR="003157F9">
          <w:rPr>
            <w:rFonts w:ascii="Times New Roman" w:hAnsi="Times New Roman" w:cs="Times New Roman"/>
          </w:rPr>
          <w:t>Leising</w:t>
        </w:r>
        <w:proofErr w:type="spellEnd"/>
        <w:r w:rsidR="003157F9">
          <w:rPr>
            <w:rFonts w:ascii="Times New Roman" w:hAnsi="Times New Roman" w:cs="Times New Roman"/>
          </w:rPr>
          <w:t xml:space="preserve"> </w:t>
        </w:r>
      </w:ins>
      <w:r w:rsidR="00D91F25">
        <w:rPr>
          <w:rFonts w:ascii="Times New Roman" w:hAnsi="Times New Roman" w:cs="Times New Roman"/>
        </w:rPr>
        <w:t>et al.</w:t>
      </w:r>
      <w:ins w:id="460" w:author="Stephanie Norman" w:date="2019-09-08T02:47:00Z">
        <w:r w:rsidR="003157F9">
          <w:rPr>
            <w:rFonts w:ascii="Times New Roman" w:hAnsi="Times New Roman" w:cs="Times New Roman"/>
          </w:rPr>
          <w:t xml:space="preserve"> 2015</w:t>
        </w:r>
      </w:ins>
      <w:ins w:id="461" w:author="Stephanie Norman" w:date="2019-09-08T02:45:00Z">
        <w:r w:rsidR="003157F9" w:rsidRPr="003157F9">
          <w:rPr>
            <w:rFonts w:ascii="Times New Roman" w:hAnsi="Times New Roman" w:cs="Times New Roman"/>
          </w:rPr>
          <w:t>).</w:t>
        </w:r>
      </w:ins>
      <w:ins w:id="462" w:author="Stephanie Norman" w:date="2019-09-08T02:43:00Z">
        <w:r w:rsidR="003157F9" w:rsidRPr="003157F9">
          <w:rPr>
            <w:rFonts w:ascii="Times New Roman" w:hAnsi="Times New Roman" w:cs="Times New Roman"/>
          </w:rPr>
          <w:t xml:space="preserve"> </w:t>
        </w:r>
      </w:ins>
    </w:p>
    <w:p w14:paraId="7EE1C305" w14:textId="2A362747" w:rsidR="00BE218F" w:rsidRDefault="0096550E" w:rsidP="00246CD6">
      <w:pPr>
        <w:pStyle w:val="NoSpacing"/>
        <w:spacing w:line="480" w:lineRule="auto"/>
        <w:ind w:firstLine="720"/>
        <w:rPr>
          <w:ins w:id="463" w:author="Stephanie Norman" w:date="2019-09-08T02:42:00Z"/>
          <w:rFonts w:ascii="Times New Roman" w:hAnsi="Times New Roman" w:cs="Times New Roman"/>
        </w:rPr>
      </w:pPr>
      <w:ins w:id="464" w:author="Stephanie Norman" w:date="2019-09-08T01:46:00Z">
        <w:r>
          <w:rPr>
            <w:rFonts w:ascii="Times New Roman" w:hAnsi="Times New Roman" w:cs="Times New Roman"/>
          </w:rPr>
          <w:t xml:space="preserve">Stranding </w:t>
        </w:r>
        <w:del w:id="465" w:author="Amanda Warlick" w:date="2019-10-12T16:04:00Z">
          <w:r w:rsidDel="00246CD6">
            <w:rPr>
              <w:rFonts w:ascii="Times New Roman" w:hAnsi="Times New Roman" w:cs="Times New Roman"/>
            </w:rPr>
            <w:delText xml:space="preserve">report </w:delText>
          </w:r>
        </w:del>
        <w:r>
          <w:rPr>
            <w:rFonts w:ascii="Times New Roman" w:hAnsi="Times New Roman" w:cs="Times New Roman"/>
          </w:rPr>
          <w:t>trends</w:t>
        </w:r>
        <w:r w:rsidR="00A9643F">
          <w:rPr>
            <w:rFonts w:ascii="Times New Roman" w:hAnsi="Times New Roman" w:cs="Times New Roman"/>
          </w:rPr>
          <w:t xml:space="preserve"> were increasing over the 2014-2016 </w:t>
        </w:r>
      </w:ins>
      <w:ins w:id="466" w:author="Stephanie Norman" w:date="2019-09-08T02:46:00Z">
        <w:r w:rsidR="003157F9">
          <w:rPr>
            <w:rFonts w:ascii="Times New Roman" w:hAnsi="Times New Roman" w:cs="Times New Roman"/>
          </w:rPr>
          <w:t xml:space="preserve">warm water event </w:t>
        </w:r>
      </w:ins>
      <w:ins w:id="467" w:author="Stephanie Norman" w:date="2019-09-08T01:46:00Z">
        <w:r w:rsidR="00A9643F">
          <w:rPr>
            <w:rFonts w:ascii="Times New Roman" w:hAnsi="Times New Roman" w:cs="Times New Roman"/>
          </w:rPr>
          <w:t xml:space="preserve">for </w:t>
        </w:r>
      </w:ins>
      <w:r w:rsidR="00E33D47">
        <w:rPr>
          <w:rFonts w:ascii="Times New Roman" w:hAnsi="Times New Roman" w:cs="Times New Roman"/>
        </w:rPr>
        <w:t>most</w:t>
      </w:r>
      <w:ins w:id="468" w:author="Stephanie Norman" w:date="2019-09-08T01:46:00Z">
        <w:r w:rsidR="00A9643F">
          <w:rPr>
            <w:rFonts w:ascii="Times New Roman" w:hAnsi="Times New Roman" w:cs="Times New Roman"/>
          </w:rPr>
          <w:t xml:space="preserve"> of the most commonly stranded species</w:t>
        </w:r>
      </w:ins>
      <w:r w:rsidR="00E33D47">
        <w:rPr>
          <w:rFonts w:ascii="Times New Roman" w:hAnsi="Times New Roman" w:cs="Times New Roman"/>
        </w:rPr>
        <w:t>, with</w:t>
      </w:r>
      <w:ins w:id="469" w:author="Stephanie Norman" w:date="2019-09-08T01:47:00Z">
        <w:r w:rsidR="00A9643F">
          <w:rPr>
            <w:rFonts w:ascii="Times New Roman" w:hAnsi="Times New Roman" w:cs="Times New Roman"/>
          </w:rPr>
          <w:t xml:space="preserve"> harbor porpoise </w:t>
        </w:r>
      </w:ins>
      <w:r w:rsidR="00E33D47">
        <w:rPr>
          <w:rFonts w:ascii="Times New Roman" w:hAnsi="Times New Roman" w:cs="Times New Roman"/>
        </w:rPr>
        <w:t>seeming</w:t>
      </w:r>
      <w:ins w:id="470" w:author="Stephanie Norman" w:date="2019-09-08T01:47:00Z">
        <w:r w:rsidR="00A9643F">
          <w:rPr>
            <w:rFonts w:ascii="Times New Roman" w:hAnsi="Times New Roman" w:cs="Times New Roman"/>
          </w:rPr>
          <w:t xml:space="preserve"> to be </w:t>
        </w:r>
      </w:ins>
      <w:r w:rsidR="00E33D47">
        <w:rPr>
          <w:rFonts w:ascii="Times New Roman" w:hAnsi="Times New Roman" w:cs="Times New Roman"/>
        </w:rPr>
        <w:t>less</w:t>
      </w:r>
      <w:ins w:id="471" w:author="Stephanie Norman" w:date="2019-09-08T02:34:00Z">
        <w:r w:rsidR="00BE218F">
          <w:rPr>
            <w:rFonts w:ascii="Times New Roman" w:hAnsi="Times New Roman" w:cs="Times New Roman"/>
          </w:rPr>
          <w:t xml:space="preserve"> dramatically</w:t>
        </w:r>
      </w:ins>
      <w:ins w:id="472" w:author="Stephanie Norman" w:date="2019-09-08T01:47:00Z">
        <w:r w:rsidR="00A9643F">
          <w:rPr>
            <w:rFonts w:ascii="Times New Roman" w:hAnsi="Times New Roman" w:cs="Times New Roman"/>
          </w:rPr>
          <w:t xml:space="preserve"> affected by the anomalous warm water. This may have been due to the fact that </w:t>
        </w:r>
        <w:r w:rsidR="00BE218F">
          <w:rPr>
            <w:rFonts w:ascii="Times New Roman" w:hAnsi="Times New Roman" w:cs="Times New Roman"/>
          </w:rPr>
          <w:t xml:space="preserve">at least </w:t>
        </w:r>
      </w:ins>
      <w:ins w:id="473" w:author="Amanda Warlick" w:date="2019-10-12T16:04:00Z">
        <w:r w:rsidR="00246CD6">
          <w:rPr>
            <w:rFonts w:ascii="Times New Roman" w:hAnsi="Times New Roman" w:cs="Times New Roman"/>
          </w:rPr>
          <w:t>one-third</w:t>
        </w:r>
      </w:ins>
      <w:ins w:id="474" w:author="Stephanie Norman" w:date="2019-09-08T01:47:00Z">
        <w:del w:id="475" w:author="Amanda Warlick" w:date="2019-10-12T16:04:00Z">
          <w:r w:rsidR="00BE218F" w:rsidDel="00246CD6">
            <w:rPr>
              <w:rFonts w:ascii="Times New Roman" w:hAnsi="Times New Roman" w:cs="Times New Roman"/>
            </w:rPr>
            <w:delText>1/3</w:delText>
          </w:r>
        </w:del>
        <w:r w:rsidR="00BE218F">
          <w:rPr>
            <w:rFonts w:ascii="Times New Roman" w:hAnsi="Times New Roman" w:cs="Times New Roman"/>
          </w:rPr>
          <w:t xml:space="preserve"> of the stranding</w:t>
        </w:r>
      </w:ins>
      <w:ins w:id="476" w:author="Amanda Warlick" w:date="2019-10-12T16:05:00Z">
        <w:r w:rsidR="00246CD6">
          <w:rPr>
            <w:rFonts w:ascii="Times New Roman" w:hAnsi="Times New Roman" w:cs="Times New Roman"/>
          </w:rPr>
          <w:t>s</w:t>
        </w:r>
      </w:ins>
      <w:ins w:id="477" w:author="Stephanie Norman" w:date="2019-09-08T01:47:00Z">
        <w:r w:rsidR="00BE218F">
          <w:rPr>
            <w:rFonts w:ascii="Times New Roman" w:hAnsi="Times New Roman" w:cs="Times New Roman"/>
          </w:rPr>
          <w:t xml:space="preserve"> were reported in Washington</w:t>
        </w:r>
      </w:ins>
      <w:ins w:id="478" w:author="Stephanie Norman" w:date="2019-09-08T02:33:00Z">
        <w:r w:rsidR="00BE218F">
          <w:rPr>
            <w:rFonts w:ascii="Times New Roman" w:hAnsi="Times New Roman" w:cs="Times New Roman"/>
          </w:rPr>
          <w:t>’s inland waters</w:t>
        </w:r>
      </w:ins>
      <w:ins w:id="479" w:author="Amanda Warlick" w:date="2019-10-12T16:18:00Z">
        <w:r w:rsidR="001B3EBE">
          <w:rPr>
            <w:rFonts w:ascii="Times New Roman" w:hAnsi="Times New Roman" w:cs="Times New Roman"/>
          </w:rPr>
          <w:t xml:space="preserve">, </w:t>
        </w:r>
      </w:ins>
      <w:ins w:id="480" w:author="Amanda Warlick" w:date="2019-10-12T16:19:00Z">
        <w:r w:rsidR="001B3EBE">
          <w:rPr>
            <w:rFonts w:ascii="Times New Roman" w:hAnsi="Times New Roman" w:cs="Times New Roman"/>
          </w:rPr>
          <w:t>where dynamics might differ from</w:t>
        </w:r>
      </w:ins>
      <w:ins w:id="481" w:author="Stephanie Norman" w:date="2019-09-08T02:33:00Z">
        <w:del w:id="482" w:author="Amanda Warlick" w:date="2019-10-12T16:18:00Z">
          <w:r w:rsidR="00BE218F" w:rsidDel="001B3EBE">
            <w:rPr>
              <w:rFonts w:ascii="Times New Roman" w:hAnsi="Times New Roman" w:cs="Times New Roman"/>
            </w:rPr>
            <w:delText xml:space="preserve"> </w:delText>
          </w:r>
        </w:del>
        <w:del w:id="483" w:author="Amanda Warlick" w:date="2019-10-12T16:19:00Z">
          <w:r w:rsidR="00BE218F" w:rsidDel="001B3EBE">
            <w:rPr>
              <w:rFonts w:ascii="Times New Roman" w:hAnsi="Times New Roman" w:cs="Times New Roman"/>
            </w:rPr>
            <w:delText>which may not have experienced the effects of the strong La Niña in 2010-2011 or the “Blob” as dramatically as the outer coast</w:delText>
          </w:r>
        </w:del>
      </w:ins>
      <w:ins w:id="484" w:author="Amanda Warlick" w:date="2019-10-12T16:19:00Z">
        <w:r w:rsidR="001B3EBE">
          <w:rPr>
            <w:rFonts w:ascii="Times New Roman" w:hAnsi="Times New Roman" w:cs="Times New Roman"/>
          </w:rPr>
          <w:t xml:space="preserve"> the outer coast</w:t>
        </w:r>
      </w:ins>
      <w:ins w:id="485" w:author="Stephanie Norman" w:date="2019-09-08T02:33:00Z">
        <w:r w:rsidR="00BE218F">
          <w:rPr>
            <w:rFonts w:ascii="Times New Roman" w:hAnsi="Times New Roman" w:cs="Times New Roman"/>
          </w:rPr>
          <w:t>.</w:t>
        </w:r>
      </w:ins>
      <w:ins w:id="486" w:author="Stephanie Norman" w:date="2019-09-08T02:35:00Z">
        <w:r w:rsidR="00BE218F">
          <w:rPr>
            <w:rFonts w:ascii="Times New Roman" w:hAnsi="Times New Roman" w:cs="Times New Roman"/>
          </w:rPr>
          <w:t xml:space="preserve"> Higher trop</w:t>
        </w:r>
      </w:ins>
      <w:ins w:id="487" w:author="Amanda Warlick" w:date="2019-10-12T16:19:00Z">
        <w:r w:rsidR="001B3EBE">
          <w:rPr>
            <w:rFonts w:ascii="Times New Roman" w:hAnsi="Times New Roman" w:cs="Times New Roman"/>
          </w:rPr>
          <w:t>h</w:t>
        </w:r>
      </w:ins>
      <w:ins w:id="488" w:author="Stephanie Norman" w:date="2019-09-08T02:35:00Z">
        <w:r w:rsidR="00BE218F">
          <w:rPr>
            <w:rFonts w:ascii="Times New Roman" w:hAnsi="Times New Roman" w:cs="Times New Roman"/>
          </w:rPr>
          <w:t>ic level species</w:t>
        </w:r>
      </w:ins>
      <w:ins w:id="489" w:author="Amanda Warlick" w:date="2019-10-12T16:19:00Z">
        <w:r w:rsidR="001B3EBE">
          <w:rPr>
            <w:rFonts w:ascii="Times New Roman" w:hAnsi="Times New Roman" w:cs="Times New Roman"/>
          </w:rPr>
          <w:t xml:space="preserve"> </w:t>
        </w:r>
      </w:ins>
      <w:ins w:id="490" w:author="Stephanie Norman" w:date="2019-09-08T02:35:00Z">
        <w:del w:id="491" w:author="Amanda Warlick" w:date="2019-10-12T16:20:00Z">
          <w:r w:rsidR="00BE218F" w:rsidDel="001B3EBE">
            <w:rPr>
              <w:rFonts w:ascii="Times New Roman" w:hAnsi="Times New Roman" w:cs="Times New Roman"/>
            </w:rPr>
            <w:delText xml:space="preserve"> </w:delText>
          </w:r>
        </w:del>
      </w:ins>
      <w:ins w:id="492" w:author="Stephanie Norman" w:date="2019-09-08T02:36:00Z">
        <w:del w:id="493" w:author="Amanda Warlick" w:date="2019-10-12T16:20:00Z">
          <w:r w:rsidR="00BE218F" w:rsidDel="001B3EBE">
            <w:rPr>
              <w:rFonts w:ascii="Times New Roman" w:hAnsi="Times New Roman" w:cs="Times New Roman"/>
            </w:rPr>
            <w:delText xml:space="preserve">such as salmon, rockfish, </w:delText>
          </w:r>
        </w:del>
        <w:del w:id="494" w:author="Amanda Warlick" w:date="2019-10-12T16:05:00Z">
          <w:r w:rsidR="00BE218F" w:rsidDel="00246CD6">
            <w:rPr>
              <w:rFonts w:ascii="Times New Roman" w:hAnsi="Times New Roman" w:cs="Times New Roman"/>
            </w:rPr>
            <w:delText xml:space="preserve">some </w:delText>
          </w:r>
        </w:del>
        <w:del w:id="495" w:author="Amanda Warlick" w:date="2019-10-12T16:20:00Z">
          <w:r w:rsidR="00BE218F" w:rsidDel="001B3EBE">
            <w:rPr>
              <w:rFonts w:ascii="Times New Roman" w:hAnsi="Times New Roman" w:cs="Times New Roman"/>
            </w:rPr>
            <w:delText xml:space="preserve">seabirds, and humpback whales </w:delText>
          </w:r>
        </w:del>
        <w:r w:rsidR="00BE218F">
          <w:rPr>
            <w:rFonts w:ascii="Times New Roman" w:hAnsi="Times New Roman" w:cs="Times New Roman"/>
          </w:rPr>
          <w:t xml:space="preserve">likely experienced poor feeding conditions </w:t>
        </w:r>
      </w:ins>
      <w:ins w:id="496" w:author="Stephanie Norman" w:date="2019-09-08T02:37:00Z">
        <w:r w:rsidR="00BE218F">
          <w:rPr>
            <w:rFonts w:ascii="Times New Roman" w:hAnsi="Times New Roman" w:cs="Times New Roman"/>
          </w:rPr>
          <w:t xml:space="preserve">during the “Blob” </w:t>
        </w:r>
      </w:ins>
      <w:ins w:id="497" w:author="Stephanie Norman" w:date="2019-09-08T02:36:00Z">
        <w:r w:rsidR="00BE218F">
          <w:rPr>
            <w:rFonts w:ascii="Times New Roman" w:hAnsi="Times New Roman" w:cs="Times New Roman"/>
          </w:rPr>
          <w:t xml:space="preserve">due to lower lipid content of </w:t>
        </w:r>
      </w:ins>
      <w:ins w:id="498" w:author="Amanda Warlick" w:date="2019-10-12T16:06:00Z">
        <w:r w:rsidR="00246CD6">
          <w:rPr>
            <w:rFonts w:ascii="Times New Roman" w:hAnsi="Times New Roman" w:cs="Times New Roman"/>
          </w:rPr>
          <w:t xml:space="preserve">copepods and the </w:t>
        </w:r>
      </w:ins>
      <w:ins w:id="499" w:author="Stephanie Norman" w:date="2019-09-08T02:36:00Z">
        <w:r w:rsidR="00BE218F">
          <w:rPr>
            <w:rFonts w:ascii="Times New Roman" w:hAnsi="Times New Roman" w:cs="Times New Roman"/>
          </w:rPr>
          <w:t>forage fishes</w:t>
        </w:r>
      </w:ins>
      <w:ins w:id="500" w:author="Amanda Warlick" w:date="2019-10-12T16:06:00Z">
        <w:r w:rsidR="00246CD6">
          <w:rPr>
            <w:rFonts w:ascii="Times New Roman" w:hAnsi="Times New Roman" w:cs="Times New Roman"/>
          </w:rPr>
          <w:t xml:space="preserve"> that depend on them </w:t>
        </w:r>
      </w:ins>
      <w:ins w:id="501" w:author="Stephanie Norman" w:date="2019-09-08T02:36:00Z">
        <w:del w:id="502" w:author="Amanda Warlick" w:date="2019-10-12T16:06:00Z">
          <w:r w:rsidR="00BE218F" w:rsidDel="00246CD6">
            <w:rPr>
              <w:rFonts w:ascii="Times New Roman" w:hAnsi="Times New Roman" w:cs="Times New Roman"/>
            </w:rPr>
            <w:delText xml:space="preserve"> (e.g., smelt and herring)</w:delText>
          </w:r>
        </w:del>
      </w:ins>
      <w:ins w:id="503" w:author="Stephanie Norman" w:date="2019-09-08T02:37:00Z">
        <w:del w:id="504" w:author="Amanda Warlick" w:date="2019-10-12T16:06:00Z">
          <w:r w:rsidR="00BE218F" w:rsidDel="00246CD6">
            <w:rPr>
              <w:rFonts w:ascii="Times New Roman" w:hAnsi="Times New Roman" w:cs="Times New Roman"/>
            </w:rPr>
            <w:delText xml:space="preserve"> who consumed copepods lacking in sufficient lipids </w:delText>
          </w:r>
        </w:del>
        <w:r w:rsidR="00BE218F">
          <w:rPr>
            <w:rFonts w:ascii="Times New Roman" w:hAnsi="Times New Roman" w:cs="Times New Roman"/>
          </w:rPr>
          <w:t xml:space="preserve">(Peterson </w:t>
        </w:r>
      </w:ins>
      <w:r w:rsidR="00D91F25">
        <w:rPr>
          <w:rFonts w:ascii="Times New Roman" w:hAnsi="Times New Roman" w:cs="Times New Roman"/>
        </w:rPr>
        <w:t>et al.</w:t>
      </w:r>
      <w:ins w:id="505" w:author="Stephanie Norman" w:date="2019-09-08T02:37:00Z">
        <w:r w:rsidR="00BE218F">
          <w:rPr>
            <w:rFonts w:ascii="Times New Roman" w:hAnsi="Times New Roman" w:cs="Times New Roman"/>
          </w:rPr>
          <w:t xml:space="preserve"> 2017).</w:t>
        </w:r>
      </w:ins>
      <w:ins w:id="506" w:author="Stephanie Norman" w:date="2019-09-08T02:36:00Z">
        <w:r w:rsidR="00BE218F">
          <w:rPr>
            <w:rFonts w:ascii="Times New Roman" w:hAnsi="Times New Roman" w:cs="Times New Roman"/>
          </w:rPr>
          <w:t xml:space="preserve"> </w:t>
        </w:r>
      </w:ins>
      <w:ins w:id="507" w:author="Stephanie Norman" w:date="2019-09-08T02:38:00Z">
        <w:del w:id="508" w:author="Amanda Warlick" w:date="2019-10-12T16:20:00Z">
          <w:r w:rsidR="00BE218F" w:rsidDel="001B3EBE">
            <w:rPr>
              <w:rFonts w:ascii="Times New Roman" w:hAnsi="Times New Roman" w:cs="Times New Roman"/>
            </w:rPr>
            <w:delText>Long-distance migratory species such as humpback and gray whales that migrate to the northern California Current each summer to feed on high fat content prey also experienced lower quality food.</w:delText>
          </w:r>
        </w:del>
      </w:ins>
      <w:ins w:id="509" w:author="Stephanie Norman" w:date="2019-09-08T02:42:00Z">
        <w:del w:id="510" w:author="Amanda Warlick" w:date="2019-10-12T16:20:00Z">
          <w:r w:rsidR="00BE218F" w:rsidDel="001B3EBE">
            <w:rPr>
              <w:rFonts w:ascii="Times New Roman" w:hAnsi="Times New Roman" w:cs="Times New Roman"/>
            </w:rPr>
            <w:delText xml:space="preserve"> </w:delText>
          </w:r>
        </w:del>
      </w:ins>
    </w:p>
    <w:p w14:paraId="0BBF6B64" w14:textId="0E066BF9" w:rsidR="005262F1" w:rsidDel="00246CD6" w:rsidRDefault="009C5026" w:rsidP="005262F1">
      <w:pPr>
        <w:pStyle w:val="NoSpacing"/>
        <w:spacing w:line="480" w:lineRule="auto"/>
        <w:ind w:firstLine="720"/>
        <w:rPr>
          <w:ins w:id="511" w:author="Stephanie Norman" w:date="2019-09-07T23:54:00Z"/>
          <w:del w:id="512" w:author="Amanda Warlick" w:date="2019-10-12T16:09:00Z"/>
          <w:rFonts w:ascii="Times New Roman" w:hAnsi="Times New Roman" w:cs="Times New Roman"/>
        </w:rPr>
      </w:pPr>
      <w:r>
        <w:rPr>
          <w:rFonts w:ascii="Times New Roman" w:hAnsi="Times New Roman" w:cs="Times New Roman"/>
        </w:rPr>
        <w:t xml:space="preserve">The results of these </w:t>
      </w:r>
      <w:del w:id="513" w:author="Amanda Warlick" w:date="2019-10-12T16:07:00Z">
        <w:r w:rsidDel="00246CD6">
          <w:rPr>
            <w:rFonts w:ascii="Times New Roman" w:hAnsi="Times New Roman" w:cs="Times New Roman"/>
          </w:rPr>
          <w:delText xml:space="preserve">models </w:delText>
        </w:r>
      </w:del>
      <w:ins w:id="514" w:author="Amanda Warlick" w:date="2019-10-12T16:07:00Z">
        <w:r w:rsidR="00246CD6">
          <w:rPr>
            <w:rFonts w:ascii="Times New Roman" w:hAnsi="Times New Roman" w:cs="Times New Roman"/>
          </w:rPr>
          <w:t>analyses</w:t>
        </w:r>
      </w:ins>
      <w:del w:id="515" w:author="Amanda Warlick" w:date="2019-10-12T16:07:00Z">
        <w:r w:rsidDel="00246CD6">
          <w:rPr>
            <w:rFonts w:ascii="Times New Roman" w:hAnsi="Times New Roman" w:cs="Times New Roman"/>
          </w:rPr>
          <w:delText>for these species</w:delText>
        </w:r>
      </w:del>
      <w:r>
        <w:rPr>
          <w:rFonts w:ascii="Times New Roman" w:hAnsi="Times New Roman" w:cs="Times New Roman"/>
        </w:rPr>
        <w:t xml:space="preserve"> illustrate possible correlations between stranding cases</w:t>
      </w:r>
      <w:ins w:id="516" w:author="Amanda Warlick" w:date="2019-10-12T16:07:00Z">
        <w:r w:rsidR="00246CD6">
          <w:rPr>
            <w:rFonts w:ascii="Times New Roman" w:hAnsi="Times New Roman" w:cs="Times New Roman"/>
          </w:rPr>
          <w:t xml:space="preserve"> for these five species</w:t>
        </w:r>
      </w:ins>
      <w:r>
        <w:rPr>
          <w:rFonts w:ascii="Times New Roman" w:hAnsi="Times New Roman" w:cs="Times New Roman"/>
        </w:rPr>
        <w:t xml:space="preserve"> and environmental variability, though improvements could be made to solidify our ability to make inference about the specific mechanisms underlying these relationships. Most fundamentally, including more direct measures of prey availability would clarify whether physical oceanographic features themselves are acting on the health of individuals, or whether it is through bottom-up forcing that causes changes in the distribution and quality of preferred </w:t>
      </w:r>
      <w:r>
        <w:rPr>
          <w:rFonts w:ascii="Times New Roman" w:hAnsi="Times New Roman" w:cs="Times New Roman"/>
        </w:rPr>
        <w:lastRenderedPageBreak/>
        <w:t>prey. Unfortunately, few reliable metrics for forage fish species abundance and biomass exist, and estimates that are available are generally from a discrete time and place, likely not reflecting prey availability over broad spatio-temporal scales corresponding with monthly stranding data.</w:t>
      </w:r>
      <w:r w:rsidR="00D24BD9">
        <w:rPr>
          <w:rFonts w:ascii="Times New Roman" w:hAnsi="Times New Roman" w:cs="Times New Roman"/>
        </w:rPr>
        <w:t xml:space="preserve"> </w:t>
      </w:r>
      <w:ins w:id="517" w:author="Stephanie Norman" w:date="2019-09-07T23:34:00Z">
        <w:r w:rsidR="005262F1">
          <w:rPr>
            <w:rFonts w:ascii="Times New Roman" w:hAnsi="Times New Roman" w:cs="Times New Roman"/>
          </w:rPr>
          <w:t xml:space="preserve">However, </w:t>
        </w:r>
      </w:ins>
      <w:ins w:id="518" w:author="Stephanie Norman" w:date="2019-09-07T23:37:00Z">
        <w:r w:rsidR="005262F1">
          <w:rPr>
            <w:rFonts w:ascii="Times New Roman" w:hAnsi="Times New Roman" w:cs="Times New Roman"/>
          </w:rPr>
          <w:t>recent work to model the synergistic effe</w:t>
        </w:r>
      </w:ins>
      <w:ins w:id="519" w:author="Stephanie Norman" w:date="2019-09-07T23:38:00Z">
        <w:r w:rsidR="005262F1">
          <w:rPr>
            <w:rFonts w:ascii="Times New Roman" w:hAnsi="Times New Roman" w:cs="Times New Roman"/>
          </w:rPr>
          <w:t>cts of climate change on food webs and fisheries indicate that f</w:t>
        </w:r>
        <w:r w:rsidR="005262F1" w:rsidRPr="005262F1">
          <w:rPr>
            <w:rFonts w:ascii="Times New Roman" w:hAnsi="Times New Roman" w:cs="Times New Roman"/>
          </w:rPr>
          <w:t>isheries landings generally</w:t>
        </w:r>
        <w:r w:rsidR="005262F1">
          <w:rPr>
            <w:rFonts w:ascii="Times New Roman" w:hAnsi="Times New Roman" w:cs="Times New Roman"/>
          </w:rPr>
          <w:t xml:space="preserve"> declined in response to the cumulative effects of </w:t>
        </w:r>
      </w:ins>
      <w:ins w:id="520" w:author="Stephanie Norman" w:date="2019-09-07T23:39:00Z">
        <w:r w:rsidR="005262F1">
          <w:rPr>
            <w:rFonts w:ascii="Times New Roman" w:hAnsi="Times New Roman" w:cs="Times New Roman"/>
          </w:rPr>
          <w:t>climate change combined with fish range shifts</w:t>
        </w:r>
      </w:ins>
      <w:ins w:id="521" w:author="Stephanie Norman" w:date="2019-09-07T23:40:00Z">
        <w:r w:rsidR="005262F1">
          <w:rPr>
            <w:rFonts w:ascii="Times New Roman" w:hAnsi="Times New Roman" w:cs="Times New Roman"/>
          </w:rPr>
          <w:t xml:space="preserve"> (Ainsworth</w:t>
        </w:r>
        <w:del w:id="522" w:author="Amanda Warlick" w:date="2019-10-12T14:10:00Z">
          <w:r w:rsidR="005262F1" w:rsidDel="00246CD6">
            <w:rPr>
              <w:rFonts w:ascii="Times New Roman" w:hAnsi="Times New Roman" w:cs="Times New Roman"/>
            </w:rPr>
            <w:delText xml:space="preserve">, Samhouri, Busch, Cheung, </w:delText>
          </w:r>
        </w:del>
      </w:ins>
      <w:ins w:id="523" w:author="Stephanie Norman" w:date="2019-09-07T23:41:00Z">
        <w:del w:id="524" w:author="Amanda Warlick" w:date="2019-10-12T14:10:00Z">
          <w:r w:rsidR="005262F1" w:rsidDel="00246CD6">
            <w:rPr>
              <w:rFonts w:ascii="Times New Roman" w:hAnsi="Times New Roman" w:cs="Times New Roman"/>
            </w:rPr>
            <w:delText>Dunne, &amp; Okey</w:delText>
          </w:r>
        </w:del>
      </w:ins>
      <w:ins w:id="525" w:author="Amanda Warlick" w:date="2019-10-12T14:10:00Z">
        <w:r w:rsidR="00246CD6">
          <w:rPr>
            <w:rFonts w:ascii="Times New Roman" w:hAnsi="Times New Roman" w:cs="Times New Roman"/>
          </w:rPr>
          <w:t xml:space="preserve"> et al.</w:t>
        </w:r>
      </w:ins>
      <w:ins w:id="526" w:author="Stephanie Norman" w:date="2019-09-07T23:41:00Z">
        <w:r w:rsidR="005262F1">
          <w:rPr>
            <w:rFonts w:ascii="Times New Roman" w:hAnsi="Times New Roman" w:cs="Times New Roman"/>
          </w:rPr>
          <w:t>, 2011</w:t>
        </w:r>
      </w:ins>
      <w:ins w:id="527" w:author="Stephanie Norman" w:date="2019-09-07T23:54:00Z">
        <w:r w:rsidR="003A4C8A">
          <w:rPr>
            <w:rFonts w:ascii="Times New Roman" w:hAnsi="Times New Roman" w:cs="Times New Roman"/>
          </w:rPr>
          <w:t>; Brander, 2009</w:t>
        </w:r>
      </w:ins>
      <w:ins w:id="528" w:author="Stephanie Norman" w:date="2019-09-07T23:41:00Z">
        <w:r w:rsidR="005262F1">
          <w:rPr>
            <w:rFonts w:ascii="Times New Roman" w:hAnsi="Times New Roman" w:cs="Times New Roman"/>
          </w:rPr>
          <w:t>).</w:t>
        </w:r>
      </w:ins>
      <w:ins w:id="529" w:author="Amanda Warlick" w:date="2019-10-12T16:09:00Z">
        <w:r w:rsidR="00246CD6">
          <w:rPr>
            <w:rFonts w:ascii="Times New Roman" w:hAnsi="Times New Roman" w:cs="Times New Roman"/>
          </w:rPr>
          <w:t xml:space="preserve"> </w:t>
        </w:r>
      </w:ins>
    </w:p>
    <w:p w14:paraId="308063E1" w14:textId="74960FF3" w:rsidR="009C5026" w:rsidRDefault="00D24BD9" w:rsidP="00246CD6">
      <w:pPr>
        <w:pStyle w:val="NoSpacing"/>
        <w:spacing w:line="480" w:lineRule="auto"/>
        <w:ind w:firstLine="720"/>
        <w:rPr>
          <w:rFonts w:ascii="Times New Roman" w:hAnsi="Times New Roman" w:cs="Times New Roman"/>
        </w:rPr>
      </w:pPr>
      <w:r>
        <w:rPr>
          <w:rFonts w:ascii="Times New Roman" w:hAnsi="Times New Roman" w:cs="Times New Roman"/>
        </w:rPr>
        <w:t xml:space="preserve">Additionally, a state-space modeling framework could distinguish uncertainty in the ecological versus observation processes by </w:t>
      </w:r>
      <w:del w:id="530" w:author="Amanda Warlick" w:date="2019-10-12T16:09:00Z">
        <w:r w:rsidDel="00246CD6">
          <w:rPr>
            <w:rFonts w:ascii="Times New Roman" w:hAnsi="Times New Roman" w:cs="Times New Roman"/>
          </w:rPr>
          <w:delText xml:space="preserve">modeling </w:delText>
        </w:r>
      </w:del>
      <w:ins w:id="531" w:author="Amanda Warlick" w:date="2019-10-12T16:09:00Z">
        <w:r w:rsidR="00246CD6">
          <w:rPr>
            <w:rFonts w:ascii="Times New Roman" w:hAnsi="Times New Roman" w:cs="Times New Roman"/>
          </w:rPr>
          <w:t>estimating changes in the</w:t>
        </w:r>
        <w:r w:rsidR="00246CD6">
          <w:rPr>
            <w:rFonts w:ascii="Times New Roman" w:hAnsi="Times New Roman" w:cs="Times New Roman"/>
          </w:rPr>
          <w:t xml:space="preserve"> </w:t>
        </w:r>
      </w:ins>
      <w:r>
        <w:rPr>
          <w:rFonts w:ascii="Times New Roman" w:hAnsi="Times New Roman" w:cs="Times New Roman"/>
        </w:rPr>
        <w:t>detection</w:t>
      </w:r>
      <w:ins w:id="532" w:author="Amanda Warlick" w:date="2019-10-12T16:09:00Z">
        <w:r w:rsidR="00246CD6">
          <w:rPr>
            <w:rFonts w:ascii="Times New Roman" w:hAnsi="Times New Roman" w:cs="Times New Roman"/>
          </w:rPr>
          <w:t xml:space="preserve"> of stranded cetaceans</w:t>
        </w:r>
      </w:ins>
      <w:r>
        <w:rPr>
          <w:rFonts w:ascii="Times New Roman" w:hAnsi="Times New Roman" w:cs="Times New Roman"/>
        </w:rPr>
        <w:t>, though measuring stranding response effort over time and space is challenging. Lastly, this project only considered the effects of oceanographic conditions in real-time and a one-month lag time, when realistically it is likely an accumulation of effects over multiple months that ultimately creates situations where individuals may be more or less likely to become sick, malnourished, or wounded to the point of stranding onshore.</w:t>
      </w:r>
    </w:p>
    <w:p w14:paraId="283016A6" w14:textId="30CDE627" w:rsidR="00C95150" w:rsidRDefault="009C5026" w:rsidP="009B2E9C">
      <w:pPr>
        <w:pStyle w:val="NoSpacing"/>
        <w:spacing w:line="480" w:lineRule="auto"/>
        <w:ind w:firstLine="720"/>
        <w:rPr>
          <w:rFonts w:ascii="Times New Roman" w:hAnsi="Times New Roman" w:cs="Times New Roman"/>
        </w:rPr>
      </w:pPr>
      <w:r>
        <w:rPr>
          <w:rFonts w:ascii="Times New Roman" w:hAnsi="Times New Roman" w:cs="Times New Roman"/>
        </w:rPr>
        <w:t>Despite the uncertainties inherent in studying stranding</w:t>
      </w:r>
      <w:ins w:id="533" w:author="Amanda Warlick" w:date="2019-10-12T16:09:00Z">
        <w:r w:rsidR="00246CD6">
          <w:rPr>
            <w:rFonts w:ascii="Times New Roman" w:hAnsi="Times New Roman" w:cs="Times New Roman"/>
          </w:rPr>
          <w:t xml:space="preserve"> c</w:t>
        </w:r>
      </w:ins>
      <w:ins w:id="534" w:author="Amanda Warlick" w:date="2019-10-12T16:10:00Z">
        <w:r w:rsidR="00246CD6">
          <w:rPr>
            <w:rFonts w:ascii="Times New Roman" w:hAnsi="Times New Roman" w:cs="Times New Roman"/>
          </w:rPr>
          <w:t>ase</w:t>
        </w:r>
      </w:ins>
      <w:r>
        <w:rPr>
          <w:rFonts w:ascii="Times New Roman" w:hAnsi="Times New Roman" w:cs="Times New Roman"/>
        </w:rPr>
        <w:t>s</w:t>
      </w:r>
      <w:del w:id="535" w:author="Amanda Warlick" w:date="2019-10-12T16:10:00Z">
        <w:r w:rsidDel="00246CD6">
          <w:rPr>
            <w:rFonts w:ascii="Times New Roman" w:hAnsi="Times New Roman" w:cs="Times New Roman"/>
          </w:rPr>
          <w:delText xml:space="preserve"> data</w:delText>
        </w:r>
      </w:del>
      <w:r>
        <w:rPr>
          <w:rFonts w:ascii="Times New Roman" w:hAnsi="Times New Roman" w:cs="Times New Roman"/>
        </w:rPr>
        <w:t xml:space="preserve"> and environmental variability, particularly for migratory species like gray whales, our results do suggest that there are connections between stranding cases and oceanographic conditions for cetaceans, which has implications for future</w:t>
      </w:r>
      <w:del w:id="536" w:author="Amanda Warlick" w:date="2019-10-12T16:10:00Z">
        <w:r w:rsidDel="00246CD6">
          <w:rPr>
            <w:rFonts w:ascii="Times New Roman" w:hAnsi="Times New Roman" w:cs="Times New Roman"/>
          </w:rPr>
          <w:delText xml:space="preserve"> and</w:delText>
        </w:r>
      </w:del>
      <w:r>
        <w:rPr>
          <w:rFonts w:ascii="Times New Roman" w:hAnsi="Times New Roman" w:cs="Times New Roman"/>
        </w:rPr>
        <w:t xml:space="preserve"> long-term climatic changes. Understanding the many ways that cetaceans respond to changes in the marine environment can improve our knowledge about wildlife health and can assist stranding network responders in planning resource needs. </w:t>
      </w:r>
      <w:ins w:id="537" w:author="Stephanie Norman" w:date="2019-09-07T23:55:00Z">
        <w:r w:rsidR="007A32A9">
          <w:rPr>
            <w:rFonts w:ascii="Times New Roman" w:hAnsi="Times New Roman" w:cs="Times New Roman"/>
          </w:rPr>
          <w:t>Ultimately, the global, regional and local</w:t>
        </w:r>
        <w:r w:rsidR="007A32A9" w:rsidRPr="007A32A9">
          <w:rPr>
            <w:rFonts w:ascii="Times New Roman" w:hAnsi="Times New Roman" w:cs="Times New Roman"/>
          </w:rPr>
          <w:t xml:space="preserve"> </w:t>
        </w:r>
        <w:del w:id="538" w:author="Amanda Warlick" w:date="2019-10-12T16:10:00Z">
          <w:r w:rsidR="007A32A9" w:rsidRPr="007A32A9" w:rsidDel="00246CD6">
            <w:rPr>
              <w:rFonts w:ascii="Times New Roman" w:hAnsi="Times New Roman" w:cs="Times New Roman"/>
            </w:rPr>
            <w:delText xml:space="preserve">scale </w:delText>
          </w:r>
        </w:del>
        <w:r w:rsidR="007A32A9" w:rsidRPr="007A32A9">
          <w:rPr>
            <w:rFonts w:ascii="Times New Roman" w:hAnsi="Times New Roman" w:cs="Times New Roman"/>
          </w:rPr>
          <w:t xml:space="preserve">impacts of climate </w:t>
        </w:r>
      </w:ins>
      <w:ins w:id="539" w:author="Stephanie Norman" w:date="2019-09-07T23:57:00Z">
        <w:r w:rsidR="007A32A9">
          <w:rPr>
            <w:rFonts w:ascii="Times New Roman" w:hAnsi="Times New Roman" w:cs="Times New Roman"/>
          </w:rPr>
          <w:t>variability</w:t>
        </w:r>
        <w:del w:id="540" w:author="Amanda Warlick" w:date="2019-09-15T14:50:00Z">
          <w:r w:rsidR="007A32A9" w:rsidDel="00E33D47">
            <w:rPr>
              <w:rFonts w:ascii="Times New Roman" w:hAnsi="Times New Roman" w:cs="Times New Roman"/>
            </w:rPr>
            <w:delText xml:space="preserve"> and </w:delText>
          </w:r>
        </w:del>
      </w:ins>
      <w:ins w:id="541" w:author="Stephanie Norman" w:date="2019-09-07T23:55:00Z">
        <w:del w:id="542" w:author="Amanda Warlick" w:date="2019-09-15T14:50:00Z">
          <w:r w:rsidR="007A32A9" w:rsidRPr="007A32A9" w:rsidDel="00E33D47">
            <w:rPr>
              <w:rFonts w:ascii="Times New Roman" w:hAnsi="Times New Roman" w:cs="Times New Roman"/>
            </w:rPr>
            <w:delText>change</w:delText>
          </w:r>
        </w:del>
        <w:r w:rsidR="007A32A9" w:rsidRPr="007A32A9">
          <w:rPr>
            <w:rFonts w:ascii="Times New Roman" w:hAnsi="Times New Roman" w:cs="Times New Roman"/>
          </w:rPr>
          <w:t xml:space="preserve"> on</w:t>
        </w:r>
      </w:ins>
      <w:ins w:id="543" w:author="Stephanie Norman" w:date="2019-09-07T23:56:00Z">
        <w:r w:rsidR="007A32A9">
          <w:rPr>
            <w:rFonts w:ascii="Times New Roman" w:hAnsi="Times New Roman" w:cs="Times New Roman"/>
          </w:rPr>
          <w:t xml:space="preserve"> marine mammal species</w:t>
        </w:r>
      </w:ins>
      <w:ins w:id="544" w:author="Stephanie Norman" w:date="2019-09-07T23:55:00Z">
        <w:r w:rsidR="007A32A9" w:rsidRPr="007A32A9">
          <w:rPr>
            <w:rFonts w:ascii="Times New Roman" w:hAnsi="Times New Roman" w:cs="Times New Roman"/>
          </w:rPr>
          <w:t xml:space="preserve"> are the sum of processes </w:t>
        </w:r>
        <w:del w:id="545" w:author="Amanda Warlick" w:date="2019-10-12T14:08:00Z">
          <w:r w:rsidR="007A32A9" w:rsidRPr="007A32A9" w:rsidDel="00246CD6">
            <w:rPr>
              <w:rFonts w:ascii="Times New Roman" w:hAnsi="Times New Roman" w:cs="Times New Roman"/>
            </w:rPr>
            <w:delText>which</w:delText>
          </w:r>
        </w:del>
      </w:ins>
      <w:ins w:id="546" w:author="Amanda Warlick" w:date="2019-10-12T14:08:00Z">
        <w:r w:rsidR="00246CD6">
          <w:rPr>
            <w:rFonts w:ascii="Times New Roman" w:hAnsi="Times New Roman" w:cs="Times New Roman"/>
          </w:rPr>
          <w:t>that</w:t>
        </w:r>
      </w:ins>
      <w:ins w:id="547" w:author="Stephanie Norman" w:date="2019-09-07T23:55:00Z">
        <w:r w:rsidR="007A32A9" w:rsidRPr="007A32A9">
          <w:rPr>
            <w:rFonts w:ascii="Times New Roman" w:hAnsi="Times New Roman" w:cs="Times New Roman"/>
          </w:rPr>
          <w:t xml:space="preserve"> act on</w:t>
        </w:r>
      </w:ins>
      <w:ins w:id="548" w:author="Stephanie Norman" w:date="2019-09-07T23:56:00Z">
        <w:r w:rsidR="007A32A9">
          <w:rPr>
            <w:rFonts w:ascii="Times New Roman" w:hAnsi="Times New Roman" w:cs="Times New Roman"/>
          </w:rPr>
          <w:t xml:space="preserve"> </w:t>
        </w:r>
        <w:del w:id="549" w:author="Amanda Warlick" w:date="2019-09-15T14:50:00Z">
          <w:r w:rsidR="007A32A9" w:rsidDel="00E33D47">
            <w:rPr>
              <w:rFonts w:ascii="Times New Roman" w:hAnsi="Times New Roman" w:cs="Times New Roman"/>
            </w:rPr>
            <w:delText xml:space="preserve">the </w:delText>
          </w:r>
        </w:del>
      </w:ins>
      <w:ins w:id="550" w:author="Stephanie Norman" w:date="2019-09-07T23:55:00Z">
        <w:r w:rsidR="007A32A9" w:rsidRPr="007A32A9">
          <w:rPr>
            <w:rFonts w:ascii="Times New Roman" w:hAnsi="Times New Roman" w:cs="Times New Roman"/>
          </w:rPr>
          <w:t xml:space="preserve">individual </w:t>
        </w:r>
      </w:ins>
      <w:ins w:id="551" w:author="Stephanie Norman" w:date="2019-09-07T23:56:00Z">
        <w:r w:rsidR="007A32A9">
          <w:rPr>
            <w:rFonts w:ascii="Times New Roman" w:hAnsi="Times New Roman" w:cs="Times New Roman"/>
          </w:rPr>
          <w:t>animal</w:t>
        </w:r>
      </w:ins>
      <w:ins w:id="552" w:author="Stephanie Norman" w:date="2019-09-07T23:55:00Z">
        <w:r w:rsidR="007A32A9" w:rsidRPr="007A32A9">
          <w:rPr>
            <w:rFonts w:ascii="Times New Roman" w:hAnsi="Times New Roman" w:cs="Times New Roman"/>
          </w:rPr>
          <w:t xml:space="preserve">s. Each species </w:t>
        </w:r>
      </w:ins>
      <w:ins w:id="553" w:author="Stephanie Norman" w:date="2019-09-07T23:57:00Z">
        <w:r w:rsidR="007A32A9">
          <w:rPr>
            <w:rFonts w:ascii="Times New Roman" w:hAnsi="Times New Roman" w:cs="Times New Roman"/>
          </w:rPr>
          <w:t>possesses</w:t>
        </w:r>
      </w:ins>
      <w:ins w:id="554" w:author="Stephanie Norman" w:date="2019-09-07T23:55:00Z">
        <w:r w:rsidR="007A32A9" w:rsidRPr="007A32A9">
          <w:rPr>
            <w:rFonts w:ascii="Times New Roman" w:hAnsi="Times New Roman" w:cs="Times New Roman"/>
          </w:rPr>
          <w:t xml:space="preserve"> particular characteristics</w:t>
        </w:r>
      </w:ins>
      <w:ins w:id="555" w:author="Stephanie Norman" w:date="2019-09-07T23:56:00Z">
        <w:r w:rsidR="007A32A9">
          <w:rPr>
            <w:rFonts w:ascii="Times New Roman" w:hAnsi="Times New Roman" w:cs="Times New Roman"/>
          </w:rPr>
          <w:t xml:space="preserve"> </w:t>
        </w:r>
      </w:ins>
      <w:ins w:id="556" w:author="Stephanie Norman" w:date="2019-09-07T23:55:00Z">
        <w:del w:id="557" w:author="Amanda Warlick" w:date="2019-09-15T14:50:00Z">
          <w:r w:rsidR="007A32A9" w:rsidRPr="007A32A9" w:rsidDel="00E33D47">
            <w:rPr>
              <w:rFonts w:ascii="Times New Roman" w:hAnsi="Times New Roman" w:cs="Times New Roman"/>
            </w:rPr>
            <w:delText>which</w:delText>
          </w:r>
        </w:del>
      </w:ins>
      <w:ins w:id="558" w:author="Amanda Warlick" w:date="2019-09-15T14:50:00Z">
        <w:r w:rsidR="00E33D47">
          <w:rPr>
            <w:rFonts w:ascii="Times New Roman" w:hAnsi="Times New Roman" w:cs="Times New Roman"/>
          </w:rPr>
          <w:t>that</w:t>
        </w:r>
      </w:ins>
      <w:ins w:id="559" w:author="Stephanie Norman" w:date="2019-09-07T23:55:00Z">
        <w:r w:rsidR="007A32A9" w:rsidRPr="007A32A9">
          <w:rPr>
            <w:rFonts w:ascii="Times New Roman" w:hAnsi="Times New Roman" w:cs="Times New Roman"/>
          </w:rPr>
          <w:t xml:space="preserve"> govern </w:t>
        </w:r>
      </w:ins>
      <w:ins w:id="560" w:author="Stephanie Norman" w:date="2019-09-07T23:57:00Z">
        <w:r w:rsidR="007A32A9">
          <w:rPr>
            <w:rFonts w:ascii="Times New Roman" w:hAnsi="Times New Roman" w:cs="Times New Roman"/>
          </w:rPr>
          <w:t>its</w:t>
        </w:r>
      </w:ins>
      <w:ins w:id="561" w:author="Stephanie Norman" w:date="2019-09-07T23:55:00Z">
        <w:r w:rsidR="007A32A9" w:rsidRPr="007A32A9">
          <w:rPr>
            <w:rFonts w:ascii="Times New Roman" w:hAnsi="Times New Roman" w:cs="Times New Roman"/>
          </w:rPr>
          <w:t xml:space="preserve"> resilience</w:t>
        </w:r>
        <w:del w:id="562" w:author="Amanda Warlick" w:date="2019-10-12T14:08:00Z">
          <w:r w:rsidR="007A32A9" w:rsidRPr="007A32A9" w:rsidDel="00246CD6">
            <w:rPr>
              <w:rFonts w:ascii="Times New Roman" w:hAnsi="Times New Roman" w:cs="Times New Roman"/>
            </w:rPr>
            <w:delText xml:space="preserve"> and tolerance</w:delText>
          </w:r>
        </w:del>
        <w:r w:rsidR="007A32A9" w:rsidRPr="007A32A9">
          <w:rPr>
            <w:rFonts w:ascii="Times New Roman" w:hAnsi="Times New Roman" w:cs="Times New Roman"/>
          </w:rPr>
          <w:t xml:space="preserve"> </w:t>
        </w:r>
      </w:ins>
      <w:ins w:id="563" w:author="Stephanie Norman" w:date="2019-09-07T23:58:00Z">
        <w:r w:rsidR="007A32A9">
          <w:rPr>
            <w:rFonts w:ascii="Times New Roman" w:hAnsi="Times New Roman" w:cs="Times New Roman"/>
          </w:rPr>
          <w:t xml:space="preserve">to </w:t>
        </w:r>
      </w:ins>
      <w:ins w:id="564" w:author="Amanda Warlick" w:date="2019-10-12T16:11:00Z">
        <w:r w:rsidR="00246CD6">
          <w:rPr>
            <w:rFonts w:ascii="Times New Roman" w:hAnsi="Times New Roman" w:cs="Times New Roman"/>
          </w:rPr>
          <w:t>ecosystem dynamics</w:t>
        </w:r>
      </w:ins>
      <w:ins w:id="565" w:author="Stephanie Norman" w:date="2019-09-07T23:58:00Z">
        <w:del w:id="566" w:author="Amanda Warlick" w:date="2019-10-12T16:11:00Z">
          <w:r w:rsidR="007A32A9" w:rsidDel="00246CD6">
            <w:rPr>
              <w:rFonts w:ascii="Times New Roman" w:hAnsi="Times New Roman" w:cs="Times New Roman"/>
            </w:rPr>
            <w:delText>environmental</w:delText>
          </w:r>
        </w:del>
      </w:ins>
      <w:ins w:id="567" w:author="Stephanie Norman" w:date="2019-09-07T23:55:00Z">
        <w:del w:id="568" w:author="Amanda Warlick" w:date="2019-10-12T16:11:00Z">
          <w:r w:rsidR="007A32A9" w:rsidRPr="007A32A9" w:rsidDel="00246CD6">
            <w:rPr>
              <w:rFonts w:ascii="Times New Roman" w:hAnsi="Times New Roman" w:cs="Times New Roman"/>
            </w:rPr>
            <w:delText xml:space="preserve"> </w:delText>
          </w:r>
        </w:del>
        <w:del w:id="569" w:author="Amanda Warlick" w:date="2019-10-12T16:10:00Z">
          <w:r w:rsidR="007A32A9" w:rsidRPr="007A32A9" w:rsidDel="00246CD6">
            <w:rPr>
              <w:rFonts w:ascii="Times New Roman" w:hAnsi="Times New Roman" w:cs="Times New Roman"/>
            </w:rPr>
            <w:delText>changes</w:delText>
          </w:r>
        </w:del>
      </w:ins>
      <w:ins w:id="570" w:author="Stephanie Norman" w:date="2019-09-07T23:58:00Z">
        <w:r w:rsidR="007A32A9">
          <w:rPr>
            <w:rFonts w:ascii="Times New Roman" w:hAnsi="Times New Roman" w:cs="Times New Roman"/>
          </w:rPr>
          <w:t>.</w:t>
        </w:r>
      </w:ins>
      <w:ins w:id="571" w:author="Amanda Warlick" w:date="2019-10-12T16:11:00Z">
        <w:r w:rsidR="00246CD6">
          <w:rPr>
            <w:rFonts w:ascii="Times New Roman" w:hAnsi="Times New Roman" w:cs="Times New Roman"/>
          </w:rPr>
          <w:t xml:space="preserve"> S</w:t>
        </w:r>
      </w:ins>
      <w:ins w:id="572" w:author="Stephanie Norman" w:date="2019-09-07T23:58:00Z">
        <w:del w:id="573" w:author="Amanda Warlick" w:date="2019-10-12T16:11:00Z">
          <w:r w:rsidR="007A32A9" w:rsidDel="00246CD6">
            <w:rPr>
              <w:rFonts w:ascii="Times New Roman" w:hAnsi="Times New Roman" w:cs="Times New Roman"/>
            </w:rPr>
            <w:delText xml:space="preserve"> By s</w:delText>
          </w:r>
        </w:del>
        <w:r w:rsidR="007A32A9">
          <w:rPr>
            <w:rFonts w:ascii="Times New Roman" w:hAnsi="Times New Roman" w:cs="Times New Roman"/>
          </w:rPr>
          <w:t xml:space="preserve">tudying </w:t>
        </w:r>
      </w:ins>
      <w:ins w:id="574" w:author="Amanda Warlick" w:date="2019-10-12T16:11:00Z">
        <w:r w:rsidR="00246CD6">
          <w:rPr>
            <w:rFonts w:ascii="Times New Roman" w:hAnsi="Times New Roman" w:cs="Times New Roman"/>
          </w:rPr>
          <w:t xml:space="preserve">correlations between </w:t>
        </w:r>
      </w:ins>
      <w:ins w:id="575" w:author="Stephanie Norman" w:date="2019-09-07T23:58:00Z">
        <w:del w:id="576" w:author="Amanda Warlick" w:date="2019-09-15T14:50:00Z">
          <w:r w:rsidR="007A32A9" w:rsidDel="00E33D47">
            <w:rPr>
              <w:rFonts w:ascii="Times New Roman" w:hAnsi="Times New Roman" w:cs="Times New Roman"/>
            </w:rPr>
            <w:delText>strand</w:delText>
          </w:r>
        </w:del>
      </w:ins>
      <w:ins w:id="577" w:author="Stephanie Norman" w:date="2019-09-08T00:00:00Z">
        <w:del w:id="578" w:author="Amanda Warlick" w:date="2019-09-15T14:50:00Z">
          <w:r w:rsidR="007A32A9" w:rsidDel="00E33D47">
            <w:rPr>
              <w:rFonts w:ascii="Times New Roman" w:hAnsi="Times New Roman" w:cs="Times New Roman"/>
            </w:rPr>
            <w:delText xml:space="preserve">ed </w:delText>
          </w:r>
        </w:del>
        <w:r w:rsidR="007A32A9">
          <w:rPr>
            <w:rFonts w:ascii="Times New Roman" w:hAnsi="Times New Roman" w:cs="Times New Roman"/>
          </w:rPr>
          <w:t>marine mammal</w:t>
        </w:r>
      </w:ins>
      <w:ins w:id="579" w:author="Amanda Warlick" w:date="2019-09-15T14:50:00Z">
        <w:r w:rsidR="00E33D47">
          <w:rPr>
            <w:rFonts w:ascii="Times New Roman" w:hAnsi="Times New Roman" w:cs="Times New Roman"/>
          </w:rPr>
          <w:t xml:space="preserve"> </w:t>
        </w:r>
      </w:ins>
      <w:ins w:id="580" w:author="Stephanie Norman" w:date="2019-09-08T00:00:00Z">
        <w:r w:rsidR="007A32A9">
          <w:rPr>
            <w:rFonts w:ascii="Times New Roman" w:hAnsi="Times New Roman" w:cs="Times New Roman"/>
          </w:rPr>
          <w:t>s</w:t>
        </w:r>
      </w:ins>
      <w:ins w:id="581" w:author="Amanda Warlick" w:date="2019-09-15T14:50:00Z">
        <w:r w:rsidR="00E33D47">
          <w:rPr>
            <w:rFonts w:ascii="Times New Roman" w:hAnsi="Times New Roman" w:cs="Times New Roman"/>
          </w:rPr>
          <w:t>trandings</w:t>
        </w:r>
      </w:ins>
      <w:ins w:id="582" w:author="Stephanie Norman" w:date="2019-09-08T00:01:00Z">
        <w:del w:id="583" w:author="Amanda Warlick" w:date="2019-09-15T14:51:00Z">
          <w:r w:rsidR="007A32A9" w:rsidDel="00E33D47">
            <w:rPr>
              <w:rFonts w:ascii="Times New Roman" w:hAnsi="Times New Roman" w:cs="Times New Roman"/>
            </w:rPr>
            <w:delText>,</w:delText>
          </w:r>
        </w:del>
      </w:ins>
      <w:ins w:id="584" w:author="Stephanie Norman" w:date="2019-09-07T23:58:00Z">
        <w:r w:rsidR="007A32A9">
          <w:rPr>
            <w:rFonts w:ascii="Times New Roman" w:hAnsi="Times New Roman" w:cs="Times New Roman"/>
          </w:rPr>
          <w:t xml:space="preserve"> and </w:t>
        </w:r>
        <w:del w:id="585" w:author="Amanda Warlick" w:date="2019-10-12T16:11:00Z">
          <w:r w:rsidR="007A32A9" w:rsidDel="00246CD6">
            <w:rPr>
              <w:rFonts w:ascii="Times New Roman" w:hAnsi="Times New Roman" w:cs="Times New Roman"/>
            </w:rPr>
            <w:delText xml:space="preserve">their </w:delText>
          </w:r>
        </w:del>
      </w:ins>
      <w:ins w:id="586" w:author="Stephanie Norman" w:date="2019-09-08T00:02:00Z">
        <w:del w:id="587" w:author="Amanda Warlick" w:date="2019-10-12T16:11:00Z">
          <w:r w:rsidR="007A32A9" w:rsidDel="00246CD6">
            <w:rPr>
              <w:rFonts w:ascii="Times New Roman" w:hAnsi="Times New Roman" w:cs="Times New Roman"/>
            </w:rPr>
            <w:delText>correlation with</w:delText>
          </w:r>
        </w:del>
      </w:ins>
      <w:ins w:id="588" w:author="Stephanie Norman" w:date="2019-09-07T23:58:00Z">
        <w:del w:id="589" w:author="Amanda Warlick" w:date="2019-10-12T16:11:00Z">
          <w:r w:rsidR="007A32A9" w:rsidDel="00246CD6">
            <w:rPr>
              <w:rFonts w:ascii="Times New Roman" w:hAnsi="Times New Roman" w:cs="Times New Roman"/>
            </w:rPr>
            <w:delText xml:space="preserve"> </w:delText>
          </w:r>
        </w:del>
        <w:r w:rsidR="007A32A9">
          <w:rPr>
            <w:rFonts w:ascii="Times New Roman" w:hAnsi="Times New Roman" w:cs="Times New Roman"/>
          </w:rPr>
          <w:t xml:space="preserve">oceanographic </w:t>
        </w:r>
        <w:del w:id="590" w:author="Amanda Warlick" w:date="2019-09-15T14:51:00Z">
          <w:r w:rsidR="007A32A9" w:rsidDel="00E33D47">
            <w:rPr>
              <w:rFonts w:ascii="Times New Roman" w:hAnsi="Times New Roman" w:cs="Times New Roman"/>
            </w:rPr>
            <w:delText>variables</w:delText>
          </w:r>
        </w:del>
      </w:ins>
      <w:ins w:id="591" w:author="Amanda Warlick" w:date="2019-09-15T14:51:00Z">
        <w:r w:rsidR="00E33D47">
          <w:rPr>
            <w:rFonts w:ascii="Times New Roman" w:hAnsi="Times New Roman" w:cs="Times New Roman"/>
          </w:rPr>
          <w:t>conditions</w:t>
        </w:r>
      </w:ins>
      <w:ins w:id="592" w:author="Amanda Warlick" w:date="2019-10-12T16:12:00Z">
        <w:r w:rsidR="00246CD6">
          <w:rPr>
            <w:rFonts w:ascii="Times New Roman" w:hAnsi="Times New Roman" w:cs="Times New Roman"/>
          </w:rPr>
          <w:t xml:space="preserve"> can improve our understanding of</w:t>
        </w:r>
      </w:ins>
      <w:ins w:id="593" w:author="Stephanie Norman" w:date="2019-09-07T23:58:00Z">
        <w:del w:id="594" w:author="Amanda Warlick" w:date="2019-10-12T16:12:00Z">
          <w:r w:rsidR="007A32A9" w:rsidDel="00246CD6">
            <w:rPr>
              <w:rFonts w:ascii="Times New Roman" w:hAnsi="Times New Roman" w:cs="Times New Roman"/>
            </w:rPr>
            <w:delText>,</w:delText>
          </w:r>
        </w:del>
        <w:r w:rsidR="007A32A9">
          <w:rPr>
            <w:rFonts w:ascii="Times New Roman" w:hAnsi="Times New Roman" w:cs="Times New Roman"/>
          </w:rPr>
          <w:t xml:space="preserve"> </w:t>
        </w:r>
      </w:ins>
      <w:ins w:id="595" w:author="Stephanie Norman" w:date="2019-09-08T00:13:00Z">
        <w:r w:rsidR="009B2E9C">
          <w:rPr>
            <w:rFonts w:ascii="Times New Roman" w:hAnsi="Times New Roman" w:cs="Times New Roman"/>
          </w:rPr>
          <w:t>t</w:t>
        </w:r>
        <w:r w:rsidR="009B2E9C" w:rsidRPr="009B2E9C">
          <w:rPr>
            <w:rFonts w:ascii="Times New Roman" w:hAnsi="Times New Roman" w:cs="Times New Roman"/>
          </w:rPr>
          <w:t xml:space="preserve">he </w:t>
        </w:r>
      </w:ins>
      <w:ins w:id="596" w:author="Stephanie Norman" w:date="2019-09-08T00:14:00Z">
        <w:r w:rsidR="009B2E9C">
          <w:rPr>
            <w:rFonts w:ascii="Times New Roman" w:hAnsi="Times New Roman" w:cs="Times New Roman"/>
          </w:rPr>
          <w:t>impacts</w:t>
        </w:r>
      </w:ins>
      <w:ins w:id="597" w:author="Stephanie Norman" w:date="2019-09-08T00:13:00Z">
        <w:r w:rsidR="009B2E9C">
          <w:rPr>
            <w:rFonts w:ascii="Times New Roman" w:hAnsi="Times New Roman" w:cs="Times New Roman"/>
          </w:rPr>
          <w:t xml:space="preserve"> of </w:t>
        </w:r>
        <w:r w:rsidR="009B2E9C">
          <w:rPr>
            <w:rFonts w:ascii="Times New Roman" w:hAnsi="Times New Roman" w:cs="Times New Roman"/>
          </w:rPr>
          <w:lastRenderedPageBreak/>
          <w:t>climate change</w:t>
        </w:r>
      </w:ins>
      <w:ins w:id="598" w:author="Stephanie Norman" w:date="2019-09-08T00:15:00Z">
        <w:r w:rsidR="009B2E9C">
          <w:rPr>
            <w:rFonts w:ascii="Times New Roman" w:hAnsi="Times New Roman" w:cs="Times New Roman"/>
          </w:rPr>
          <w:t xml:space="preserve"> on</w:t>
        </w:r>
      </w:ins>
      <w:ins w:id="599" w:author="Stephanie Norman" w:date="2019-09-08T00:13:00Z">
        <w:r w:rsidR="009B2E9C">
          <w:rPr>
            <w:rFonts w:ascii="Times New Roman" w:hAnsi="Times New Roman" w:cs="Times New Roman"/>
          </w:rPr>
          <w:t xml:space="preserve"> </w:t>
        </w:r>
        <w:r w:rsidR="009B2E9C" w:rsidRPr="009B2E9C">
          <w:rPr>
            <w:rFonts w:ascii="Times New Roman" w:hAnsi="Times New Roman" w:cs="Times New Roman"/>
          </w:rPr>
          <w:t xml:space="preserve">wildlife </w:t>
        </w:r>
      </w:ins>
      <w:ins w:id="600" w:author="Stephanie Norman" w:date="2019-09-08T00:15:00Z">
        <w:r w:rsidR="009B2E9C">
          <w:rPr>
            <w:rFonts w:ascii="Times New Roman" w:hAnsi="Times New Roman" w:cs="Times New Roman"/>
          </w:rPr>
          <w:t>health</w:t>
        </w:r>
      </w:ins>
      <w:ins w:id="601" w:author="Stephanie Norman" w:date="2019-09-08T00:13:00Z">
        <w:r w:rsidR="009B2E9C">
          <w:rPr>
            <w:rFonts w:ascii="Times New Roman" w:hAnsi="Times New Roman" w:cs="Times New Roman"/>
          </w:rPr>
          <w:t xml:space="preserve"> can </w:t>
        </w:r>
      </w:ins>
      <w:ins w:id="602" w:author="Stephanie Norman" w:date="2019-09-08T00:15:00Z">
        <w:r w:rsidR="009B2E9C">
          <w:rPr>
            <w:rFonts w:ascii="Times New Roman" w:hAnsi="Times New Roman" w:cs="Times New Roman"/>
          </w:rPr>
          <w:t>provide</w:t>
        </w:r>
        <w:r w:rsidR="000B0A1D">
          <w:rPr>
            <w:rFonts w:ascii="Times New Roman" w:hAnsi="Times New Roman" w:cs="Times New Roman"/>
          </w:rPr>
          <w:t xml:space="preserve"> more specific i</w:t>
        </w:r>
      </w:ins>
      <w:ins w:id="603" w:author="Stephanie Norman" w:date="2019-09-08T00:16:00Z">
        <w:r w:rsidR="000B0A1D">
          <w:rPr>
            <w:rFonts w:ascii="Times New Roman" w:hAnsi="Times New Roman" w:cs="Times New Roman"/>
          </w:rPr>
          <w:t>nformation on the</w:t>
        </w:r>
      </w:ins>
      <w:ins w:id="604" w:author="Stephanie Norman" w:date="2019-09-08T00:14:00Z">
        <w:r w:rsidR="009B2E9C">
          <w:rPr>
            <w:rFonts w:ascii="Times New Roman" w:hAnsi="Times New Roman" w:cs="Times New Roman"/>
          </w:rPr>
          <w:t xml:space="preserve"> </w:t>
        </w:r>
      </w:ins>
      <w:ins w:id="605" w:author="Stephanie Norman" w:date="2019-09-08T00:07:00Z">
        <w:r w:rsidR="009B2E9C" w:rsidRPr="009B2E9C">
          <w:rPr>
            <w:rFonts w:ascii="Times New Roman" w:hAnsi="Times New Roman" w:cs="Times New Roman"/>
          </w:rPr>
          <w:t>geographic range and distribution of wildlife diseases</w:t>
        </w:r>
      </w:ins>
      <w:ins w:id="606" w:author="Amanda Warlick" w:date="2019-10-12T16:12:00Z">
        <w:r w:rsidR="00246CD6">
          <w:rPr>
            <w:rFonts w:ascii="Times New Roman" w:hAnsi="Times New Roman" w:cs="Times New Roman"/>
          </w:rPr>
          <w:t xml:space="preserve"> and anthropogenic impacts along the coast</w:t>
        </w:r>
      </w:ins>
      <w:ins w:id="607" w:author="Stephanie Norman" w:date="2019-09-08T00:07:00Z">
        <w:del w:id="608" w:author="Amanda Warlick" w:date="2019-09-15T14:51:00Z">
          <w:r w:rsidR="009B2E9C" w:rsidRPr="009B2E9C" w:rsidDel="00E33D47">
            <w:rPr>
              <w:rFonts w:ascii="Times New Roman" w:hAnsi="Times New Roman" w:cs="Times New Roman"/>
            </w:rPr>
            <w:delText xml:space="preserve">, patterns of </w:delText>
          </w:r>
        </w:del>
      </w:ins>
      <w:ins w:id="609" w:author="Stephanie Norman" w:date="2019-09-08T00:17:00Z">
        <w:del w:id="610" w:author="Amanda Warlick" w:date="2019-09-15T14:51:00Z">
          <w:r w:rsidR="000B0A1D" w:rsidDel="00E33D47">
            <w:rPr>
              <w:rFonts w:ascii="Times New Roman" w:hAnsi="Times New Roman" w:cs="Times New Roman"/>
            </w:rPr>
            <w:delText xml:space="preserve">marine </w:delText>
          </w:r>
        </w:del>
      </w:ins>
      <w:ins w:id="611" w:author="Stephanie Norman" w:date="2019-09-08T00:07:00Z">
        <w:del w:id="612" w:author="Amanda Warlick" w:date="2019-09-15T14:51:00Z">
          <w:r w:rsidR="009B2E9C" w:rsidRPr="009B2E9C" w:rsidDel="00E33D47">
            <w:rPr>
              <w:rFonts w:ascii="Times New Roman" w:hAnsi="Times New Roman" w:cs="Times New Roman"/>
            </w:rPr>
            <w:delText>wildlife disease</w:delText>
          </w:r>
        </w:del>
        <w:del w:id="613" w:author="Amanda Warlick" w:date="2019-10-12T16:12:00Z">
          <w:r w:rsidR="009B2E9C" w:rsidRPr="009B2E9C" w:rsidDel="00246CD6">
            <w:rPr>
              <w:rFonts w:ascii="Times New Roman" w:hAnsi="Times New Roman" w:cs="Times New Roman"/>
            </w:rPr>
            <w:delText xml:space="preserve">, </w:delText>
          </w:r>
        </w:del>
      </w:ins>
      <w:ins w:id="614" w:author="Stephanie Norman" w:date="2019-09-08T00:17:00Z">
        <w:del w:id="615" w:author="Amanda Warlick" w:date="2019-10-12T16:12:00Z">
          <w:r w:rsidR="000B0A1D" w:rsidDel="00246CD6">
            <w:rPr>
              <w:rFonts w:ascii="Times New Roman" w:hAnsi="Times New Roman" w:cs="Times New Roman"/>
            </w:rPr>
            <w:delText xml:space="preserve">marine </w:delText>
          </w:r>
        </w:del>
      </w:ins>
      <w:ins w:id="616" w:author="Stephanie Norman" w:date="2019-09-08T00:07:00Z">
        <w:del w:id="617" w:author="Amanda Warlick" w:date="2019-10-12T16:12:00Z">
          <w:r w:rsidR="009B2E9C" w:rsidRPr="009B2E9C" w:rsidDel="00246CD6">
            <w:rPr>
              <w:rFonts w:ascii="Times New Roman" w:hAnsi="Times New Roman" w:cs="Times New Roman"/>
            </w:rPr>
            <w:delText>community and ecosystem</w:delText>
          </w:r>
        </w:del>
      </w:ins>
      <w:ins w:id="618" w:author="Stephanie Norman" w:date="2019-09-08T00:12:00Z">
        <w:del w:id="619" w:author="Amanda Warlick" w:date="2019-10-12T16:12:00Z">
          <w:r w:rsidR="009B2E9C" w:rsidDel="00246CD6">
            <w:rPr>
              <w:rFonts w:ascii="Times New Roman" w:hAnsi="Times New Roman" w:cs="Times New Roman"/>
            </w:rPr>
            <w:delText xml:space="preserve"> </w:delText>
          </w:r>
        </w:del>
      </w:ins>
      <w:ins w:id="620" w:author="Stephanie Norman" w:date="2019-09-08T00:07:00Z">
        <w:del w:id="621" w:author="Amanda Warlick" w:date="2019-10-12T16:12:00Z">
          <w:r w:rsidR="009B2E9C" w:rsidRPr="009B2E9C" w:rsidDel="00246CD6">
            <w:rPr>
              <w:rFonts w:ascii="Times New Roman" w:hAnsi="Times New Roman" w:cs="Times New Roman"/>
            </w:rPr>
            <w:delText xml:space="preserve">composition, and </w:delText>
          </w:r>
        </w:del>
      </w:ins>
      <w:ins w:id="622" w:author="Stephanie Norman" w:date="2019-09-08T00:17:00Z">
        <w:del w:id="623" w:author="Amanda Warlick" w:date="2019-10-12T16:12:00Z">
          <w:r w:rsidR="000B0A1D" w:rsidDel="00246CD6">
            <w:rPr>
              <w:rFonts w:ascii="Times New Roman" w:hAnsi="Times New Roman" w:cs="Times New Roman"/>
            </w:rPr>
            <w:delText xml:space="preserve">coastal </w:delText>
          </w:r>
        </w:del>
      </w:ins>
      <w:ins w:id="624" w:author="Stephanie Norman" w:date="2019-09-08T00:07:00Z">
        <w:del w:id="625" w:author="Amanda Warlick" w:date="2019-10-12T16:12:00Z">
          <w:r w:rsidR="009B2E9C" w:rsidRPr="009B2E9C" w:rsidDel="00246CD6">
            <w:rPr>
              <w:rFonts w:ascii="Times New Roman" w:hAnsi="Times New Roman" w:cs="Times New Roman"/>
            </w:rPr>
            <w:delText>habitat degradation</w:delText>
          </w:r>
        </w:del>
      </w:ins>
      <w:ins w:id="626" w:author="Stephanie Norman" w:date="2019-09-08T00:16:00Z">
        <w:del w:id="627" w:author="Amanda Warlick" w:date="2019-10-12T16:12:00Z">
          <w:r w:rsidR="000B0A1D" w:rsidDel="00246CD6">
            <w:rPr>
              <w:rFonts w:ascii="Times New Roman" w:hAnsi="Times New Roman" w:cs="Times New Roman"/>
            </w:rPr>
            <w:delText xml:space="preserve"> (Walther </w:delText>
          </w:r>
        </w:del>
      </w:ins>
      <w:del w:id="628" w:author="Amanda Warlick" w:date="2019-10-12T16:12:00Z">
        <w:r w:rsidR="00D91F25" w:rsidDel="00246CD6">
          <w:rPr>
            <w:rFonts w:ascii="Times New Roman" w:hAnsi="Times New Roman" w:cs="Times New Roman"/>
          </w:rPr>
          <w:delText>et al.</w:delText>
        </w:r>
      </w:del>
      <w:ins w:id="629" w:author="Stephanie Norman" w:date="2019-09-08T00:16:00Z">
        <w:del w:id="630" w:author="Amanda Warlick" w:date="2019-10-12T16:12:00Z">
          <w:r w:rsidR="000B0A1D" w:rsidDel="00246CD6">
            <w:rPr>
              <w:rFonts w:ascii="Times New Roman" w:hAnsi="Times New Roman" w:cs="Times New Roman"/>
            </w:rPr>
            <w:delText xml:space="preserve"> 2002).</w:delText>
          </w:r>
        </w:del>
      </w:ins>
      <w:ins w:id="631" w:author="Amanda Warlick" w:date="2019-10-12T16:12:00Z">
        <w:r w:rsidR="00246CD6">
          <w:rPr>
            <w:rFonts w:ascii="Times New Roman" w:hAnsi="Times New Roman" w:cs="Times New Roman"/>
          </w:rPr>
          <w:t>.</w:t>
        </w:r>
      </w:ins>
      <w:ins w:id="632" w:author="Stephanie Norman" w:date="2019-09-08T00:07:00Z">
        <w:r w:rsidR="009B2E9C" w:rsidRPr="009B2E9C">
          <w:rPr>
            <w:rFonts w:ascii="Times New Roman" w:hAnsi="Times New Roman" w:cs="Times New Roman"/>
          </w:rPr>
          <w:t xml:space="preserve"> </w:t>
        </w:r>
      </w:ins>
    </w:p>
    <w:p w14:paraId="3027532C" w14:textId="77777777" w:rsidR="009C5026" w:rsidRPr="00366ADE" w:rsidRDefault="009C5026" w:rsidP="009C5026">
      <w:pPr>
        <w:pStyle w:val="NoSpacing"/>
        <w:spacing w:line="480" w:lineRule="auto"/>
        <w:ind w:firstLine="720"/>
        <w:rPr>
          <w:rFonts w:ascii="Times New Roman" w:hAnsi="Times New Roman" w:cs="Times New Roman"/>
        </w:rPr>
      </w:pPr>
    </w:p>
    <w:p w14:paraId="76F51B73" w14:textId="78BF6FEF" w:rsidR="004E4EA9" w:rsidRDefault="00840E3F" w:rsidP="007D5FD1">
      <w:pPr>
        <w:pStyle w:val="NoSpacing"/>
        <w:spacing w:line="480" w:lineRule="auto"/>
        <w:rPr>
          <w:rFonts w:ascii="Times New Roman" w:hAnsi="Times New Roman" w:cs="Times New Roman"/>
          <w:b/>
        </w:rPr>
      </w:pPr>
      <w:r>
        <w:rPr>
          <w:rFonts w:ascii="Times New Roman" w:hAnsi="Times New Roman" w:cs="Times New Roman"/>
          <w:b/>
        </w:rPr>
        <w:t xml:space="preserve">5 | </w:t>
      </w:r>
      <w:r w:rsidR="00C95150">
        <w:rPr>
          <w:rFonts w:ascii="Times New Roman" w:hAnsi="Times New Roman" w:cs="Times New Roman"/>
          <w:b/>
        </w:rPr>
        <w:t>Conclusion</w:t>
      </w:r>
    </w:p>
    <w:p w14:paraId="54DD662A" w14:textId="6DB03363" w:rsidR="00C95150" w:rsidRDefault="00C95150" w:rsidP="007D5FD1">
      <w:pPr>
        <w:pStyle w:val="NoSpacing"/>
        <w:numPr>
          <w:ilvl w:val="0"/>
          <w:numId w:val="12"/>
        </w:numPr>
        <w:spacing w:line="480" w:lineRule="auto"/>
        <w:rPr>
          <w:rFonts w:ascii="Times New Roman" w:hAnsi="Times New Roman" w:cs="Times New Roman"/>
        </w:rPr>
      </w:pPr>
      <w:r>
        <w:rPr>
          <w:rFonts w:ascii="Times New Roman" w:hAnsi="Times New Roman" w:cs="Times New Roman"/>
        </w:rPr>
        <w:t>Strandings are increasing and are influenced by oceanographic drivers</w:t>
      </w:r>
    </w:p>
    <w:p w14:paraId="1BB061AA" w14:textId="70DCA96D" w:rsidR="00C95150" w:rsidRDefault="00C95150" w:rsidP="007D5FD1">
      <w:pPr>
        <w:pStyle w:val="NoSpacing"/>
        <w:numPr>
          <w:ilvl w:val="0"/>
          <w:numId w:val="12"/>
        </w:numPr>
        <w:spacing w:line="480" w:lineRule="auto"/>
        <w:rPr>
          <w:rFonts w:ascii="Times New Roman" w:hAnsi="Times New Roman" w:cs="Times New Roman"/>
        </w:rPr>
      </w:pPr>
      <w:r>
        <w:rPr>
          <w:rFonts w:ascii="Times New Roman" w:hAnsi="Times New Roman" w:cs="Times New Roman"/>
        </w:rPr>
        <w:t>Monitoring and long time-series perspective is important (relatedness to Norman et al)</w:t>
      </w:r>
    </w:p>
    <w:p w14:paraId="3C8DE10C" w14:textId="76004801" w:rsidR="00B86556" w:rsidRPr="005262F1" w:rsidRDefault="00C95150" w:rsidP="007D5FD1">
      <w:pPr>
        <w:pStyle w:val="NoSpacing"/>
        <w:numPr>
          <w:ilvl w:val="0"/>
          <w:numId w:val="12"/>
        </w:numPr>
        <w:spacing w:line="480" w:lineRule="auto"/>
        <w:rPr>
          <w:rFonts w:ascii="Times New Roman" w:hAnsi="Times New Roman" w:cs="Times New Roman"/>
        </w:rPr>
      </w:pPr>
      <w:r>
        <w:rPr>
          <w:rFonts w:ascii="Times New Roman" w:hAnsi="Times New Roman" w:cs="Times New Roman"/>
        </w:rPr>
        <w:t>Implications for cetacean health, stranding response, management/conservation, and climate change</w:t>
      </w:r>
      <w:r w:rsidR="00B86556" w:rsidRPr="007D5FD1">
        <w:br w:type="page"/>
      </w:r>
    </w:p>
    <w:p w14:paraId="5705D3A6" w14:textId="7C5AA58C"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lastRenderedPageBreak/>
        <w:t>ACKNOWLEDGEMENTS</w:t>
      </w:r>
    </w:p>
    <w:p w14:paraId="159577DA" w14:textId="57658FBC" w:rsidR="00B5512C" w:rsidRDefault="00EF3B84" w:rsidP="00B5512C">
      <w:pPr>
        <w:pStyle w:val="NoSpacing"/>
        <w:spacing w:line="480" w:lineRule="auto"/>
        <w:rPr>
          <w:rFonts w:ascii="Times New Roman" w:hAnsi="Times New Roman" w:cs="Times New Roman"/>
        </w:rPr>
      </w:pPr>
      <w:r w:rsidRPr="00EF3B84">
        <w:rPr>
          <w:rFonts w:ascii="Times New Roman" w:hAnsi="Times New Roman" w:cs="Times New Roman"/>
        </w:rPr>
        <w:t xml:space="preserve">This research </w:t>
      </w:r>
      <w:r w:rsidR="00840E3F">
        <w:rPr>
          <w:rFonts w:ascii="Times New Roman" w:hAnsi="Times New Roman" w:cs="Times New Roman"/>
        </w:rPr>
        <w:t>would not be possible without</w:t>
      </w:r>
      <w:r w:rsidRPr="00EF3B84">
        <w:rPr>
          <w:rFonts w:ascii="Times New Roman" w:hAnsi="Times New Roman" w:cs="Times New Roman"/>
        </w:rPr>
        <w:t xml:space="preserve"> the </w:t>
      </w:r>
      <w:r w:rsidR="00840E3F">
        <w:rPr>
          <w:rFonts w:ascii="Times New Roman" w:hAnsi="Times New Roman" w:cs="Times New Roman"/>
        </w:rPr>
        <w:t>dedication and effort</w:t>
      </w:r>
      <w:r w:rsidRPr="00EF3B84">
        <w:rPr>
          <w:rFonts w:ascii="Times New Roman" w:hAnsi="Times New Roman" w:cs="Times New Roman"/>
        </w:rPr>
        <w:t xml:space="preserve"> of all stranding response network members in the Pacific Northwest, including Cascadia Research Collective, Central Puget Sound Marine Mammal Stranding Network, Dungeness National Wildlife Refuge &amp; Protection Island, </w:t>
      </w:r>
      <w:proofErr w:type="spellStart"/>
      <w:r w:rsidRPr="00EF3B84">
        <w:rPr>
          <w:rFonts w:ascii="Times New Roman" w:hAnsi="Times New Roman" w:cs="Times New Roman"/>
        </w:rPr>
        <w:t>Feiro</w:t>
      </w:r>
      <w:proofErr w:type="spellEnd"/>
      <w:r w:rsidRPr="00EF3B84">
        <w:rPr>
          <w:rFonts w:ascii="Times New Roman" w:hAnsi="Times New Roman" w:cs="Times New Roman"/>
        </w:rPr>
        <w:t xml:space="preserve"> Marine Life Center, Makah Tribe, Marine Animal Rescue Center, </w:t>
      </w:r>
      <w:proofErr w:type="spellStart"/>
      <w:r w:rsidRPr="00EF3B84">
        <w:rPr>
          <w:rFonts w:ascii="Times New Roman" w:hAnsi="Times New Roman" w:cs="Times New Roman"/>
        </w:rPr>
        <w:t>MaST</w:t>
      </w:r>
      <w:proofErr w:type="spellEnd"/>
      <w:r w:rsidRPr="00EF3B84">
        <w:rPr>
          <w:rFonts w:ascii="Times New Roman" w:hAnsi="Times New Roman" w:cs="Times New Roman"/>
        </w:rPr>
        <w:t xml:space="preserve"> Center Stranding Team, Olympic Coast National Marine Sanctuary, Oregon State University Marine Mammal Institute, Port Townsend Marine Science Center, Portland State University, San Juan County Marine Mammal Stranding Network, Seal Sitters, Seaside Aquarium, </w:t>
      </w:r>
      <w:proofErr w:type="spellStart"/>
      <w:r w:rsidRPr="00EF3B84">
        <w:rPr>
          <w:rFonts w:ascii="Times New Roman" w:hAnsi="Times New Roman" w:cs="Times New Roman"/>
        </w:rPr>
        <w:t>Sno</w:t>
      </w:r>
      <w:proofErr w:type="spellEnd"/>
      <w:r w:rsidRPr="00EF3B84">
        <w:rPr>
          <w:rFonts w:ascii="Times New Roman" w:hAnsi="Times New Roman" w:cs="Times New Roman"/>
        </w:rPr>
        <w:t xml:space="preserve">-King Marine Mammal Response, The Whale Museum, Vashon Hydrophone Project, Washington Dept of Fish and Wildlife Marine Mammal Investigations, and Whatcom Marine Mammal Stranding Network. </w:t>
      </w:r>
      <w:r w:rsidR="00840E3F">
        <w:rPr>
          <w:rFonts w:ascii="Times New Roman" w:hAnsi="Times New Roman" w:cs="Times New Roman"/>
        </w:rPr>
        <w:t>Several</w:t>
      </w:r>
      <w:r w:rsidRPr="00EF3B84">
        <w:rPr>
          <w:rFonts w:ascii="Times New Roman" w:hAnsi="Times New Roman" w:cs="Times New Roman"/>
        </w:rPr>
        <w:t xml:space="preserve"> stranding networks </w:t>
      </w:r>
      <w:r w:rsidR="00840E3F">
        <w:rPr>
          <w:rFonts w:ascii="Times New Roman" w:hAnsi="Times New Roman" w:cs="Times New Roman"/>
        </w:rPr>
        <w:t>have been</w:t>
      </w:r>
      <w:r w:rsidRPr="00EF3B84">
        <w:rPr>
          <w:rFonts w:ascii="Times New Roman" w:hAnsi="Times New Roman" w:cs="Times New Roman"/>
        </w:rPr>
        <w:t xml:space="preserve"> the recipients of U.S. Federal grants through the John H. Prescott Marine Mammal Rescue Assistance Grant Program, which </w:t>
      </w:r>
      <w:r w:rsidR="00840E3F">
        <w:rPr>
          <w:rFonts w:ascii="Times New Roman" w:hAnsi="Times New Roman" w:cs="Times New Roman"/>
        </w:rPr>
        <w:t xml:space="preserve">therefore indirectly supports this </w:t>
      </w:r>
      <w:r w:rsidRPr="00EF3B84">
        <w:rPr>
          <w:rFonts w:ascii="Times New Roman" w:hAnsi="Times New Roman" w:cs="Times New Roman"/>
        </w:rPr>
        <w:t>work.</w:t>
      </w:r>
    </w:p>
    <w:p w14:paraId="69A03AC8" w14:textId="77777777" w:rsidR="00EF3B84" w:rsidRDefault="00EF3B84" w:rsidP="00B5512C">
      <w:pPr>
        <w:pStyle w:val="NoSpacing"/>
        <w:spacing w:line="480" w:lineRule="auto"/>
        <w:rPr>
          <w:rFonts w:ascii="Times New Roman" w:hAnsi="Times New Roman" w:cs="Times New Roman"/>
        </w:rPr>
      </w:pPr>
    </w:p>
    <w:p w14:paraId="222392EE" w14:textId="77777777" w:rsidR="00B5512C" w:rsidRDefault="00B5512C" w:rsidP="00B5512C">
      <w:pPr>
        <w:pStyle w:val="NoSpacing"/>
        <w:spacing w:line="480" w:lineRule="auto"/>
        <w:rPr>
          <w:rFonts w:ascii="Times New Roman" w:hAnsi="Times New Roman" w:cs="Times New Roman"/>
        </w:rPr>
      </w:pPr>
      <w:r>
        <w:rPr>
          <w:rFonts w:ascii="Times New Roman" w:hAnsi="Times New Roman" w:cs="Times New Roman"/>
        </w:rPr>
        <w:t>ORCID</w:t>
      </w:r>
    </w:p>
    <w:p w14:paraId="27C3EBF1" w14:textId="436BA3C7" w:rsidR="00B86556" w:rsidRDefault="00B86556" w:rsidP="00B5512C">
      <w:pPr>
        <w:pStyle w:val="NoSpacing"/>
        <w:spacing w:line="480" w:lineRule="auto"/>
        <w:rPr>
          <w:rFonts w:ascii="Times New Roman" w:hAnsi="Times New Roman" w:cs="Times New Roman"/>
          <w:i/>
        </w:rPr>
      </w:pPr>
      <w:r>
        <w:rPr>
          <w:rFonts w:ascii="Times New Roman" w:hAnsi="Times New Roman" w:cs="Times New Roman"/>
          <w:i/>
        </w:rPr>
        <w:t xml:space="preserve">Amanda J. Warlick  </w:t>
      </w:r>
      <w:r w:rsidRPr="00B86556">
        <w:rPr>
          <w:rFonts w:ascii="Times New Roman" w:hAnsi="Times New Roman" w:cs="Times New Roman"/>
        </w:rPr>
        <w:t>https://orcid.org/0000-0003-0926-1672</w:t>
      </w:r>
    </w:p>
    <w:p w14:paraId="49C878CC" w14:textId="1AB1883A" w:rsidR="00B5512C" w:rsidRPr="00F5361B" w:rsidRDefault="00B5512C" w:rsidP="00B5512C">
      <w:pPr>
        <w:pStyle w:val="NoSpacing"/>
        <w:spacing w:line="480" w:lineRule="auto"/>
        <w:rPr>
          <w:rFonts w:ascii="Times New Roman" w:hAnsi="Times New Roman" w:cs="Times New Roman"/>
        </w:rPr>
      </w:pPr>
      <w:r>
        <w:rPr>
          <w:rFonts w:ascii="Times New Roman" w:hAnsi="Times New Roman" w:cs="Times New Roman"/>
          <w:i/>
        </w:rPr>
        <w:t>Stephanie A. Norman</w:t>
      </w:r>
      <w:r>
        <w:rPr>
          <w:rFonts w:ascii="Times New Roman" w:hAnsi="Times New Roman" w:cs="Times New Roman"/>
        </w:rPr>
        <w:t xml:space="preserve"> </w:t>
      </w:r>
      <w:r w:rsidRPr="00F5361B">
        <w:rPr>
          <w:rFonts w:ascii="Times New Roman" w:hAnsi="Times New Roman" w:cs="Times New Roman"/>
        </w:rPr>
        <w:t xml:space="preserve"> https://orcid.org/0000-0001-5491-3866</w:t>
      </w:r>
    </w:p>
    <w:p w14:paraId="4522CFE1" w14:textId="77777777" w:rsidR="007A7294" w:rsidRPr="00154916" w:rsidRDefault="007A7294" w:rsidP="00D705BC">
      <w:pPr>
        <w:pStyle w:val="NoSpacing"/>
        <w:spacing w:line="480" w:lineRule="auto"/>
        <w:rPr>
          <w:rFonts w:ascii="Times New Roman" w:hAnsi="Times New Roman" w:cs="Times New Roman"/>
          <w:b/>
        </w:rPr>
      </w:pPr>
    </w:p>
    <w:p w14:paraId="59927E56" w14:textId="38A2B521" w:rsidR="009A65EE" w:rsidRPr="00B5512C" w:rsidRDefault="00B5512C" w:rsidP="00D705BC">
      <w:pPr>
        <w:pStyle w:val="NoSpacing"/>
        <w:spacing w:line="480" w:lineRule="auto"/>
        <w:rPr>
          <w:rFonts w:ascii="Times New Roman" w:hAnsi="Times New Roman" w:cs="Times New Roman"/>
        </w:rPr>
      </w:pPr>
      <w:r w:rsidRPr="00B5512C">
        <w:rPr>
          <w:rFonts w:ascii="Times New Roman" w:hAnsi="Times New Roman" w:cs="Times New Roman"/>
        </w:rPr>
        <w:t>REFERENCES</w:t>
      </w:r>
    </w:p>
    <w:p w14:paraId="3A4E35FE" w14:textId="77777777" w:rsidR="003A4C8A" w:rsidRDefault="003A4C8A" w:rsidP="00F06697">
      <w:pPr>
        <w:pStyle w:val="NoSpacing"/>
        <w:spacing w:line="480" w:lineRule="auto"/>
        <w:rPr>
          <w:rFonts w:ascii="Times New Roman" w:hAnsi="Times New Roman" w:cs="Times New Roman"/>
        </w:rPr>
      </w:pPr>
      <w:r>
        <w:rPr>
          <w:rFonts w:ascii="Times New Roman" w:hAnsi="Times New Roman" w:cs="Times New Roman"/>
        </w:rPr>
        <w:t xml:space="preserve">Ainsworth, C. H., </w:t>
      </w:r>
      <w:proofErr w:type="spellStart"/>
      <w:r>
        <w:rPr>
          <w:rFonts w:ascii="Times New Roman" w:hAnsi="Times New Roman" w:cs="Times New Roman"/>
        </w:rPr>
        <w:t>Samhouri</w:t>
      </w:r>
      <w:proofErr w:type="spellEnd"/>
      <w:r>
        <w:rPr>
          <w:rFonts w:ascii="Times New Roman" w:hAnsi="Times New Roman" w:cs="Times New Roman"/>
        </w:rPr>
        <w:t xml:space="preserve">, J. F., Busch, D. S., Cheung, W. W. L., Dunne, J., &amp; Oakey, T. A. </w:t>
      </w:r>
    </w:p>
    <w:p w14:paraId="4FDCC858" w14:textId="657A2FD5" w:rsidR="003A4C8A" w:rsidRDefault="003A4C8A" w:rsidP="001B3EBE">
      <w:pPr>
        <w:pStyle w:val="NoSpacing"/>
        <w:spacing w:line="480" w:lineRule="auto"/>
        <w:ind w:left="720"/>
        <w:rPr>
          <w:rFonts w:ascii="Times New Roman" w:hAnsi="Times New Roman" w:cs="Times New Roman"/>
        </w:rPr>
      </w:pPr>
      <w:r>
        <w:rPr>
          <w:rFonts w:ascii="Times New Roman" w:hAnsi="Times New Roman" w:cs="Times New Roman"/>
        </w:rPr>
        <w:t xml:space="preserve">(2011). Potential impacts of climate change on Northeast Pacific marine </w:t>
      </w:r>
      <w:proofErr w:type="spellStart"/>
      <w:r>
        <w:rPr>
          <w:rFonts w:ascii="Times New Roman" w:hAnsi="Times New Roman" w:cs="Times New Roman"/>
        </w:rPr>
        <w:t>foodwebs</w:t>
      </w:r>
      <w:proofErr w:type="spellEnd"/>
      <w:r>
        <w:rPr>
          <w:rFonts w:ascii="Times New Roman" w:hAnsi="Times New Roman" w:cs="Times New Roman"/>
        </w:rPr>
        <w:t xml:space="preserve"> and fisheries. </w:t>
      </w:r>
      <w:r w:rsidRPr="001B3EBE">
        <w:rPr>
          <w:rFonts w:ascii="Times New Roman" w:hAnsi="Times New Roman" w:cs="Times New Roman"/>
          <w:i/>
        </w:rPr>
        <w:t>ICES Journal of Marine Science, 68(6),</w:t>
      </w:r>
      <w:r>
        <w:rPr>
          <w:rFonts w:ascii="Times New Roman" w:hAnsi="Times New Roman" w:cs="Times New Roman"/>
        </w:rPr>
        <w:t xml:space="preserve"> 1217-1229.</w:t>
      </w:r>
    </w:p>
    <w:p w14:paraId="669F6811" w14:textId="77777777" w:rsidR="00AF6F86" w:rsidRPr="00FD486A" w:rsidRDefault="00F06697" w:rsidP="00F06697">
      <w:pPr>
        <w:pStyle w:val="NoSpacing"/>
        <w:spacing w:line="480" w:lineRule="auto"/>
        <w:rPr>
          <w:rFonts w:ascii="Times New Roman" w:hAnsi="Times New Roman" w:cs="Times New Roman"/>
        </w:rPr>
      </w:pPr>
      <w:r w:rsidRPr="00FD486A">
        <w:rPr>
          <w:rFonts w:ascii="Times New Roman" w:hAnsi="Times New Roman" w:cs="Times New Roman"/>
        </w:rPr>
        <w:t>Akaike</w:t>
      </w:r>
      <w:r w:rsidR="00183AE6" w:rsidRPr="00FD486A">
        <w:rPr>
          <w:rFonts w:ascii="Times New Roman" w:hAnsi="Times New Roman" w:cs="Times New Roman"/>
        </w:rPr>
        <w:t>,</w:t>
      </w:r>
      <w:r w:rsidRPr="00FD486A">
        <w:rPr>
          <w:rFonts w:ascii="Times New Roman" w:hAnsi="Times New Roman" w:cs="Times New Roman"/>
        </w:rPr>
        <w:t xml:space="preserve"> H. </w:t>
      </w:r>
      <w:r w:rsidR="00183AE6" w:rsidRPr="00FD486A">
        <w:rPr>
          <w:rFonts w:ascii="Times New Roman" w:hAnsi="Times New Roman" w:cs="Times New Roman"/>
        </w:rPr>
        <w:t>(</w:t>
      </w:r>
      <w:r w:rsidRPr="00FD486A">
        <w:rPr>
          <w:rFonts w:ascii="Times New Roman" w:hAnsi="Times New Roman" w:cs="Times New Roman"/>
        </w:rPr>
        <w:t>1973</w:t>
      </w:r>
      <w:r w:rsidR="00183AE6" w:rsidRPr="00FD486A">
        <w:rPr>
          <w:rFonts w:ascii="Times New Roman" w:hAnsi="Times New Roman" w:cs="Times New Roman"/>
        </w:rPr>
        <w:t>)</w:t>
      </w:r>
      <w:r w:rsidRPr="00FD486A">
        <w:rPr>
          <w:rFonts w:ascii="Times New Roman" w:hAnsi="Times New Roman" w:cs="Times New Roman"/>
        </w:rPr>
        <w:t xml:space="preserve">. Information theory and an extension of maximum likelihood principle. </w:t>
      </w:r>
      <w:r w:rsidR="00AF6F86" w:rsidRPr="00FD486A">
        <w:rPr>
          <w:rFonts w:ascii="Times New Roman" w:hAnsi="Times New Roman" w:cs="Times New Roman"/>
        </w:rPr>
        <w:t xml:space="preserve">In </w:t>
      </w:r>
    </w:p>
    <w:p w14:paraId="065B47E7" w14:textId="38822B6C" w:rsidR="00F06697" w:rsidRPr="00FD486A" w:rsidRDefault="00AF6F86" w:rsidP="00AF6F86">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 xml:space="preserve">B. N. Petrov &amp; F. </w:t>
      </w:r>
      <w:proofErr w:type="spellStart"/>
      <w:r w:rsidRPr="00FD486A">
        <w:rPr>
          <w:rFonts w:ascii="Times New Roman" w:hAnsi="Times New Roman" w:cs="Times New Roman"/>
        </w:rPr>
        <w:t>Csaki</w:t>
      </w:r>
      <w:proofErr w:type="spellEnd"/>
      <w:r w:rsidRPr="00FD486A">
        <w:rPr>
          <w:rFonts w:ascii="Times New Roman" w:hAnsi="Times New Roman" w:cs="Times New Roman"/>
        </w:rPr>
        <w:t xml:space="preserve"> (Eds.), </w:t>
      </w:r>
      <w:r w:rsidRPr="00FD486A">
        <w:rPr>
          <w:rFonts w:ascii="Times New Roman" w:hAnsi="Times New Roman" w:cs="Times New Roman"/>
          <w:i/>
        </w:rPr>
        <w:t>Second International Symposium on Information Theory</w:t>
      </w:r>
      <w:r w:rsidRPr="00FD486A">
        <w:rPr>
          <w:rFonts w:ascii="Times New Roman" w:hAnsi="Times New Roman" w:cs="Times New Roman"/>
        </w:rPr>
        <w:t xml:space="preserve"> (pp. </w:t>
      </w:r>
      <w:r w:rsidR="00F06697" w:rsidRPr="00FD486A">
        <w:rPr>
          <w:rFonts w:ascii="Times New Roman" w:hAnsi="Times New Roman" w:cs="Times New Roman"/>
        </w:rPr>
        <w:t>267-281</w:t>
      </w:r>
      <w:r w:rsidRPr="00FD486A">
        <w:rPr>
          <w:rFonts w:ascii="Times New Roman" w:hAnsi="Times New Roman" w:cs="Times New Roman"/>
        </w:rPr>
        <w:t>).</w:t>
      </w:r>
      <w:r w:rsidR="00F06697" w:rsidRPr="00FD486A">
        <w:rPr>
          <w:rFonts w:ascii="Times New Roman" w:hAnsi="Times New Roman" w:cs="Times New Roman"/>
        </w:rPr>
        <w:t xml:space="preserve"> </w:t>
      </w:r>
      <w:r w:rsidRPr="00FD486A">
        <w:rPr>
          <w:rFonts w:ascii="Times New Roman" w:hAnsi="Times New Roman" w:cs="Times New Roman"/>
        </w:rPr>
        <w:t xml:space="preserve">Budapest, Hungary: </w:t>
      </w:r>
      <w:proofErr w:type="spellStart"/>
      <w:r w:rsidR="00F06697" w:rsidRPr="00FD486A">
        <w:rPr>
          <w:rFonts w:ascii="Times New Roman" w:hAnsi="Times New Roman" w:cs="Times New Roman"/>
        </w:rPr>
        <w:t>Akademiai</w:t>
      </w:r>
      <w:proofErr w:type="spellEnd"/>
      <w:r w:rsidR="00F06697" w:rsidRPr="00FD486A">
        <w:rPr>
          <w:rFonts w:ascii="Times New Roman" w:hAnsi="Times New Roman" w:cs="Times New Roman"/>
        </w:rPr>
        <w:t xml:space="preserve"> </w:t>
      </w:r>
      <w:proofErr w:type="spellStart"/>
      <w:r w:rsidR="00F06697" w:rsidRPr="00FD486A">
        <w:rPr>
          <w:rFonts w:ascii="Times New Roman" w:hAnsi="Times New Roman" w:cs="Times New Roman"/>
        </w:rPr>
        <w:t>Kiado</w:t>
      </w:r>
      <w:proofErr w:type="spellEnd"/>
      <w:r w:rsidR="00F06697" w:rsidRPr="00FD486A">
        <w:rPr>
          <w:rFonts w:ascii="Times New Roman" w:hAnsi="Times New Roman" w:cs="Times New Roman"/>
        </w:rPr>
        <w:t>.</w:t>
      </w:r>
    </w:p>
    <w:p w14:paraId="0CEAF21D" w14:textId="17E3EA8D" w:rsidR="00121E6D" w:rsidRPr="00FD486A" w:rsidRDefault="00121E6D" w:rsidP="00121E6D">
      <w:pPr>
        <w:pStyle w:val="NoSpacing"/>
        <w:spacing w:line="480" w:lineRule="auto"/>
        <w:ind w:left="720" w:hanging="720"/>
        <w:rPr>
          <w:rFonts w:ascii="Times New Roman" w:hAnsi="Times New Roman" w:cs="Times New Roman"/>
        </w:rPr>
      </w:pPr>
      <w:proofErr w:type="spellStart"/>
      <w:r w:rsidRPr="00FD486A">
        <w:rPr>
          <w:rFonts w:ascii="Times New Roman" w:hAnsi="Times New Roman" w:cs="Times New Roman"/>
        </w:rPr>
        <w:t>Auth</w:t>
      </w:r>
      <w:proofErr w:type="spellEnd"/>
      <w:r w:rsidRPr="00FD486A">
        <w:rPr>
          <w:rFonts w:ascii="Times New Roman" w:hAnsi="Times New Roman" w:cs="Times New Roman"/>
        </w:rPr>
        <w:t>, T.</w:t>
      </w:r>
      <w:r w:rsidR="00D62C80" w:rsidRPr="00FD486A">
        <w:rPr>
          <w:rFonts w:ascii="Times New Roman" w:hAnsi="Times New Roman" w:cs="Times New Roman"/>
        </w:rPr>
        <w:t xml:space="preserve"> </w:t>
      </w:r>
      <w:r w:rsidRPr="00FD486A">
        <w:rPr>
          <w:rFonts w:ascii="Times New Roman" w:hAnsi="Times New Roman" w:cs="Times New Roman"/>
        </w:rPr>
        <w:t>D., Daly, E.</w:t>
      </w:r>
      <w:r w:rsidR="00D62C80" w:rsidRPr="00FD486A">
        <w:rPr>
          <w:rFonts w:ascii="Times New Roman" w:hAnsi="Times New Roman" w:cs="Times New Roman"/>
        </w:rPr>
        <w:t xml:space="preserve"> </w:t>
      </w:r>
      <w:r w:rsidRPr="00FD486A">
        <w:rPr>
          <w:rFonts w:ascii="Times New Roman" w:hAnsi="Times New Roman" w:cs="Times New Roman"/>
        </w:rPr>
        <w:t>A., Brodeur, R.</w:t>
      </w:r>
      <w:r w:rsidR="00D62C80" w:rsidRPr="00FD486A">
        <w:rPr>
          <w:rFonts w:ascii="Times New Roman" w:hAnsi="Times New Roman" w:cs="Times New Roman"/>
        </w:rPr>
        <w:t xml:space="preserve"> </w:t>
      </w:r>
      <w:r w:rsidRPr="00FD486A">
        <w:rPr>
          <w:rFonts w:ascii="Times New Roman" w:hAnsi="Times New Roman" w:cs="Times New Roman"/>
        </w:rPr>
        <w:t xml:space="preserve">D., </w:t>
      </w:r>
      <w:r w:rsidR="00D62C80" w:rsidRPr="00FD486A">
        <w:rPr>
          <w:rFonts w:ascii="Times New Roman" w:hAnsi="Times New Roman" w:cs="Times New Roman"/>
        </w:rPr>
        <w:t xml:space="preserve">&amp; </w:t>
      </w:r>
      <w:r w:rsidRPr="00FD486A">
        <w:rPr>
          <w:rFonts w:ascii="Times New Roman" w:hAnsi="Times New Roman" w:cs="Times New Roman"/>
        </w:rPr>
        <w:t>Fisher, J.</w:t>
      </w:r>
      <w:r w:rsidR="00D62C80" w:rsidRPr="00FD486A">
        <w:rPr>
          <w:rFonts w:ascii="Times New Roman" w:hAnsi="Times New Roman" w:cs="Times New Roman"/>
        </w:rPr>
        <w:t xml:space="preserve"> </w:t>
      </w:r>
      <w:r w:rsidRPr="00FD486A">
        <w:rPr>
          <w:rFonts w:ascii="Times New Roman" w:hAnsi="Times New Roman" w:cs="Times New Roman"/>
        </w:rPr>
        <w:t xml:space="preserve">L. </w:t>
      </w:r>
      <w:r w:rsidR="00D62C80" w:rsidRPr="00FD486A">
        <w:rPr>
          <w:rFonts w:ascii="Times New Roman" w:hAnsi="Times New Roman" w:cs="Times New Roman"/>
        </w:rPr>
        <w:t>(</w:t>
      </w:r>
      <w:r w:rsidRPr="00FD486A">
        <w:rPr>
          <w:rFonts w:ascii="Times New Roman" w:hAnsi="Times New Roman" w:cs="Times New Roman"/>
        </w:rPr>
        <w:t>2017</w:t>
      </w:r>
      <w:r w:rsidR="00D62C80" w:rsidRPr="00FD486A">
        <w:rPr>
          <w:rFonts w:ascii="Times New Roman" w:hAnsi="Times New Roman" w:cs="Times New Roman"/>
        </w:rPr>
        <w:t>)</w:t>
      </w:r>
      <w:r w:rsidRPr="00FD486A">
        <w:rPr>
          <w:rFonts w:ascii="Times New Roman" w:hAnsi="Times New Roman" w:cs="Times New Roman"/>
        </w:rPr>
        <w:t xml:space="preserve">. Phenological and distributional shifts in ichthyoplankton associated with recent warming in the northeast Pacific Ocean. </w:t>
      </w:r>
      <w:r w:rsidRPr="00FD486A">
        <w:rPr>
          <w:rFonts w:ascii="Times New Roman" w:hAnsi="Times New Roman" w:cs="Times New Roman"/>
          <w:i/>
        </w:rPr>
        <w:t>Global Change Biology</w:t>
      </w:r>
      <w:r w:rsidR="00D62C80" w:rsidRPr="00FD486A">
        <w:rPr>
          <w:rFonts w:ascii="Times New Roman" w:hAnsi="Times New Roman" w:cs="Times New Roman"/>
          <w:i/>
        </w:rPr>
        <w:t>,</w:t>
      </w:r>
      <w:r w:rsidRPr="00FD486A">
        <w:rPr>
          <w:rFonts w:ascii="Times New Roman" w:hAnsi="Times New Roman" w:cs="Times New Roman"/>
        </w:rPr>
        <w:t xml:space="preserve"> </w:t>
      </w:r>
      <w:r w:rsidRPr="00FD486A">
        <w:rPr>
          <w:rFonts w:ascii="Times New Roman" w:hAnsi="Times New Roman" w:cs="Times New Roman"/>
          <w:i/>
        </w:rPr>
        <w:t>24</w:t>
      </w:r>
      <w:r w:rsidR="00D62C80" w:rsidRPr="00FD486A">
        <w:rPr>
          <w:rFonts w:ascii="Times New Roman" w:hAnsi="Times New Roman" w:cs="Times New Roman"/>
          <w:i/>
        </w:rPr>
        <w:t>,</w:t>
      </w:r>
      <w:r w:rsidRPr="00FD486A">
        <w:rPr>
          <w:rFonts w:ascii="Times New Roman" w:hAnsi="Times New Roman" w:cs="Times New Roman"/>
        </w:rPr>
        <w:t xml:space="preserve"> 259-272. </w:t>
      </w:r>
      <w:r w:rsidR="00D62C80" w:rsidRPr="00FD486A">
        <w:rPr>
          <w:rFonts w:ascii="Times New Roman" w:hAnsi="Times New Roman" w:cs="Times New Roman"/>
        </w:rPr>
        <w:t>https://doi.org/10.1111/gcb.13872</w:t>
      </w:r>
    </w:p>
    <w:p w14:paraId="65628712" w14:textId="4B5221D1" w:rsidR="00EC5777" w:rsidRPr="00FD486A" w:rsidRDefault="00EC5777" w:rsidP="00EC5777">
      <w:pPr>
        <w:pStyle w:val="NoSpacing"/>
        <w:spacing w:line="480" w:lineRule="auto"/>
        <w:rPr>
          <w:rFonts w:ascii="Times New Roman" w:hAnsi="Times New Roman" w:cs="Times New Roman"/>
        </w:rPr>
      </w:pPr>
      <w:proofErr w:type="spellStart"/>
      <w:r w:rsidRPr="00FD486A">
        <w:rPr>
          <w:rFonts w:ascii="Times New Roman" w:hAnsi="Times New Roman" w:cs="Times New Roman"/>
        </w:rPr>
        <w:t>Bakun</w:t>
      </w:r>
      <w:proofErr w:type="spellEnd"/>
      <w:r w:rsidR="00D62C80" w:rsidRPr="00FD486A">
        <w:rPr>
          <w:rFonts w:ascii="Times New Roman" w:hAnsi="Times New Roman" w:cs="Times New Roman"/>
        </w:rPr>
        <w:t>,</w:t>
      </w:r>
      <w:r w:rsidRPr="00FD486A">
        <w:rPr>
          <w:rFonts w:ascii="Times New Roman" w:hAnsi="Times New Roman" w:cs="Times New Roman"/>
        </w:rPr>
        <w:t xml:space="preserve"> A. </w:t>
      </w:r>
      <w:r w:rsidR="00D62C80" w:rsidRPr="00FD486A">
        <w:rPr>
          <w:rFonts w:ascii="Times New Roman" w:hAnsi="Times New Roman" w:cs="Times New Roman"/>
        </w:rPr>
        <w:t>(</w:t>
      </w:r>
      <w:r w:rsidRPr="00FD486A">
        <w:rPr>
          <w:rFonts w:ascii="Times New Roman" w:hAnsi="Times New Roman" w:cs="Times New Roman"/>
        </w:rPr>
        <w:t>1973</w:t>
      </w:r>
      <w:r w:rsidR="00D62C80" w:rsidRPr="00FD486A">
        <w:rPr>
          <w:rFonts w:ascii="Times New Roman" w:hAnsi="Times New Roman" w:cs="Times New Roman"/>
        </w:rPr>
        <w:t>)</w:t>
      </w:r>
      <w:r w:rsidRPr="00FD486A">
        <w:rPr>
          <w:rFonts w:ascii="Times New Roman" w:hAnsi="Times New Roman" w:cs="Times New Roman"/>
        </w:rPr>
        <w:t xml:space="preserve">. Coastal upwelling indices, west coast of North America, 1946–71. U.S. </w:t>
      </w:r>
    </w:p>
    <w:p w14:paraId="596AF086" w14:textId="0FE49CED" w:rsidR="00EC5777" w:rsidRDefault="00EC5777" w:rsidP="00EC5777">
      <w:pPr>
        <w:pStyle w:val="NoSpacing"/>
        <w:spacing w:line="480" w:lineRule="auto"/>
        <w:ind w:firstLine="720"/>
        <w:rPr>
          <w:rFonts w:ascii="Times New Roman" w:hAnsi="Times New Roman" w:cs="Times New Roman"/>
        </w:rPr>
      </w:pPr>
      <w:r w:rsidRPr="00FD486A">
        <w:rPr>
          <w:rFonts w:ascii="Times New Roman" w:hAnsi="Times New Roman" w:cs="Times New Roman"/>
        </w:rPr>
        <w:t>Department of Commerce, NOAA Technical Report NMFS–SSRF–671.</w:t>
      </w:r>
    </w:p>
    <w:p w14:paraId="01A88F2E" w14:textId="77777777" w:rsidR="00875B93" w:rsidRDefault="00875B93" w:rsidP="001B3EBE">
      <w:pPr>
        <w:pStyle w:val="NoSpacing"/>
        <w:spacing w:line="480" w:lineRule="auto"/>
        <w:rPr>
          <w:rFonts w:ascii="Times New Roman" w:hAnsi="Times New Roman" w:cs="Times New Roman"/>
        </w:rPr>
      </w:pPr>
      <w:r>
        <w:rPr>
          <w:rFonts w:ascii="Times New Roman" w:hAnsi="Times New Roman" w:cs="Times New Roman"/>
        </w:rPr>
        <w:t xml:space="preserve">Barlow, J., </w:t>
      </w:r>
      <w:proofErr w:type="spellStart"/>
      <w:r w:rsidRPr="00875B93">
        <w:rPr>
          <w:rFonts w:ascii="Times New Roman" w:hAnsi="Times New Roman" w:cs="Times New Roman"/>
        </w:rPr>
        <w:t>Calambokidis</w:t>
      </w:r>
      <w:proofErr w:type="spellEnd"/>
      <w:r w:rsidRPr="00875B93">
        <w:rPr>
          <w:rFonts w:ascii="Times New Roman" w:hAnsi="Times New Roman" w:cs="Times New Roman"/>
        </w:rPr>
        <w:t>,</w:t>
      </w:r>
      <w:r>
        <w:rPr>
          <w:rFonts w:ascii="Times New Roman" w:hAnsi="Times New Roman" w:cs="Times New Roman"/>
        </w:rPr>
        <w:t xml:space="preserve"> J., </w:t>
      </w:r>
      <w:r w:rsidRPr="00875B93">
        <w:rPr>
          <w:rFonts w:ascii="Times New Roman" w:hAnsi="Times New Roman" w:cs="Times New Roman"/>
        </w:rPr>
        <w:t>Falcone,</w:t>
      </w:r>
      <w:r>
        <w:rPr>
          <w:rFonts w:ascii="Times New Roman" w:hAnsi="Times New Roman" w:cs="Times New Roman"/>
        </w:rPr>
        <w:t xml:space="preserve"> E. A.,</w:t>
      </w:r>
      <w:r w:rsidRPr="00875B93">
        <w:rPr>
          <w:rFonts w:ascii="Times New Roman" w:hAnsi="Times New Roman" w:cs="Times New Roman"/>
        </w:rPr>
        <w:t xml:space="preserve"> Baker,</w:t>
      </w:r>
      <w:r>
        <w:rPr>
          <w:rFonts w:ascii="Times New Roman" w:hAnsi="Times New Roman" w:cs="Times New Roman"/>
        </w:rPr>
        <w:t xml:space="preserve"> C. S., </w:t>
      </w:r>
      <w:proofErr w:type="spellStart"/>
      <w:r w:rsidRPr="00875B93">
        <w:rPr>
          <w:rFonts w:ascii="Times New Roman" w:hAnsi="Times New Roman" w:cs="Times New Roman"/>
        </w:rPr>
        <w:t>Burdin</w:t>
      </w:r>
      <w:proofErr w:type="spellEnd"/>
      <w:r w:rsidRPr="00875B93">
        <w:rPr>
          <w:rFonts w:ascii="Times New Roman" w:hAnsi="Times New Roman" w:cs="Times New Roman"/>
        </w:rPr>
        <w:t>,</w:t>
      </w:r>
      <w:r>
        <w:rPr>
          <w:rFonts w:ascii="Times New Roman" w:hAnsi="Times New Roman" w:cs="Times New Roman"/>
        </w:rPr>
        <w:t xml:space="preserve"> A. M., </w:t>
      </w:r>
      <w:r w:rsidRPr="00875B93">
        <w:rPr>
          <w:rFonts w:ascii="Times New Roman" w:hAnsi="Times New Roman" w:cs="Times New Roman"/>
        </w:rPr>
        <w:t xml:space="preserve">Clapham, </w:t>
      </w:r>
      <w:r>
        <w:rPr>
          <w:rFonts w:ascii="Times New Roman" w:hAnsi="Times New Roman" w:cs="Times New Roman"/>
        </w:rPr>
        <w:t>P. J., ..</w:t>
      </w:r>
      <w:r w:rsidRPr="00875B93">
        <w:rPr>
          <w:rFonts w:ascii="Times New Roman" w:hAnsi="Times New Roman" w:cs="Times New Roman"/>
        </w:rPr>
        <w:t xml:space="preserve">. </w:t>
      </w:r>
    </w:p>
    <w:p w14:paraId="51AE2B72" w14:textId="3A898EEF" w:rsidR="00875B93" w:rsidRPr="00FD486A" w:rsidRDefault="00875B93" w:rsidP="001B3EBE">
      <w:pPr>
        <w:pStyle w:val="NoSpacing"/>
        <w:spacing w:line="480" w:lineRule="auto"/>
        <w:ind w:left="720"/>
        <w:rPr>
          <w:rFonts w:ascii="Times New Roman" w:hAnsi="Times New Roman" w:cs="Times New Roman"/>
        </w:rPr>
      </w:pPr>
      <w:r>
        <w:rPr>
          <w:rFonts w:ascii="Times New Roman" w:hAnsi="Times New Roman" w:cs="Times New Roman"/>
        </w:rPr>
        <w:t>Yamaguchi, M. (</w:t>
      </w:r>
      <w:r w:rsidRPr="00875B93">
        <w:rPr>
          <w:rFonts w:ascii="Times New Roman" w:hAnsi="Times New Roman" w:cs="Times New Roman"/>
        </w:rPr>
        <w:t>2011</w:t>
      </w:r>
      <w:r>
        <w:rPr>
          <w:rFonts w:ascii="Times New Roman" w:hAnsi="Times New Roman" w:cs="Times New Roman"/>
        </w:rPr>
        <w:t>)</w:t>
      </w:r>
      <w:r w:rsidRPr="00875B93">
        <w:rPr>
          <w:rFonts w:ascii="Times New Roman" w:hAnsi="Times New Roman" w:cs="Times New Roman"/>
        </w:rPr>
        <w:t xml:space="preserve">. Humpback whale abundance in the North Pacific estimated by photographic capture‐recapture with bias correction from simulation studies. </w:t>
      </w:r>
      <w:r w:rsidRPr="001B3EBE">
        <w:rPr>
          <w:rFonts w:ascii="Times New Roman" w:hAnsi="Times New Roman" w:cs="Times New Roman"/>
          <w:i/>
        </w:rPr>
        <w:t>Marine</w:t>
      </w:r>
      <w:r w:rsidRPr="00875B93">
        <w:rPr>
          <w:rFonts w:ascii="Times New Roman" w:hAnsi="Times New Roman" w:cs="Times New Roman"/>
        </w:rPr>
        <w:t xml:space="preserve"> </w:t>
      </w:r>
      <w:r w:rsidRPr="001B3EBE">
        <w:rPr>
          <w:rFonts w:ascii="Times New Roman" w:hAnsi="Times New Roman" w:cs="Times New Roman"/>
          <w:i/>
        </w:rPr>
        <w:t>Mammal Science</w:t>
      </w:r>
      <w:r>
        <w:rPr>
          <w:rFonts w:ascii="Times New Roman" w:hAnsi="Times New Roman" w:cs="Times New Roman"/>
          <w:i/>
        </w:rPr>
        <w:t>,</w:t>
      </w:r>
      <w:r w:rsidRPr="00875B93">
        <w:rPr>
          <w:rFonts w:ascii="Times New Roman" w:hAnsi="Times New Roman" w:cs="Times New Roman"/>
        </w:rPr>
        <w:t xml:space="preserve"> </w:t>
      </w:r>
      <w:r w:rsidRPr="001B3EBE">
        <w:rPr>
          <w:rFonts w:ascii="Times New Roman" w:hAnsi="Times New Roman" w:cs="Times New Roman"/>
          <w:i/>
        </w:rPr>
        <w:t>27</w:t>
      </w:r>
      <w:r>
        <w:rPr>
          <w:rFonts w:ascii="Times New Roman" w:hAnsi="Times New Roman" w:cs="Times New Roman"/>
          <w:i/>
        </w:rPr>
        <w:t>,</w:t>
      </w:r>
      <w:r w:rsidRPr="001B3EBE">
        <w:rPr>
          <w:rFonts w:ascii="Times New Roman" w:hAnsi="Times New Roman" w:cs="Times New Roman"/>
        </w:rPr>
        <w:t xml:space="preserve"> </w:t>
      </w:r>
      <w:r w:rsidRPr="00875B93">
        <w:rPr>
          <w:rFonts w:ascii="Times New Roman" w:hAnsi="Times New Roman" w:cs="Times New Roman"/>
        </w:rPr>
        <w:t>793-818.</w:t>
      </w:r>
    </w:p>
    <w:p w14:paraId="6EE8504B" w14:textId="77777777" w:rsidR="009B2E9C" w:rsidRDefault="009B2E9C" w:rsidP="009B2E9C">
      <w:pPr>
        <w:pStyle w:val="NoSpacing"/>
        <w:spacing w:line="480" w:lineRule="auto"/>
        <w:rPr>
          <w:rFonts w:ascii="Times New Roman" w:hAnsi="Times New Roman" w:cs="Times New Roman"/>
        </w:rPr>
      </w:pPr>
      <w:r>
        <w:rPr>
          <w:rFonts w:ascii="Times New Roman" w:hAnsi="Times New Roman" w:cs="Times New Roman"/>
        </w:rPr>
        <w:t xml:space="preserve">Brander, K. (2009). Impacts of climate change on fisheries. </w:t>
      </w:r>
      <w:r w:rsidRPr="001B3EBE">
        <w:rPr>
          <w:rFonts w:ascii="Times New Roman" w:hAnsi="Times New Roman" w:cs="Times New Roman"/>
          <w:i/>
        </w:rPr>
        <w:t>Journal of Marine Systems, 79,</w:t>
      </w:r>
      <w:r>
        <w:rPr>
          <w:rFonts w:ascii="Times New Roman" w:hAnsi="Times New Roman" w:cs="Times New Roman"/>
        </w:rPr>
        <w:t xml:space="preserve"> 389-</w:t>
      </w:r>
    </w:p>
    <w:p w14:paraId="317DC10B" w14:textId="615D4FFF" w:rsidR="009B2E9C" w:rsidRDefault="009B2E9C" w:rsidP="001B3EBE">
      <w:pPr>
        <w:pStyle w:val="NoSpacing"/>
        <w:spacing w:line="480" w:lineRule="auto"/>
        <w:ind w:firstLine="720"/>
        <w:rPr>
          <w:rFonts w:ascii="Times New Roman" w:hAnsi="Times New Roman" w:cs="Times New Roman"/>
        </w:rPr>
      </w:pPr>
      <w:r>
        <w:rPr>
          <w:rFonts w:ascii="Times New Roman" w:hAnsi="Times New Roman" w:cs="Times New Roman"/>
        </w:rPr>
        <w:t>402.</w:t>
      </w:r>
    </w:p>
    <w:p w14:paraId="0FC1B1BD" w14:textId="77777777"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t>Beamish</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Noakes</w:t>
      </w:r>
      <w:r w:rsidR="00374909" w:rsidRPr="00FD486A">
        <w:rPr>
          <w:rFonts w:ascii="Times New Roman" w:hAnsi="Times New Roman" w:cs="Times New Roman"/>
        </w:rPr>
        <w:t>,</w:t>
      </w:r>
      <w:r w:rsidRPr="00FD486A">
        <w:rPr>
          <w:rFonts w:ascii="Times New Roman" w:hAnsi="Times New Roman" w:cs="Times New Roman"/>
        </w:rPr>
        <w:t xml:space="preserve"> D</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McFarlane</w:t>
      </w:r>
      <w:r w:rsidR="00374909" w:rsidRPr="00FD486A">
        <w:rPr>
          <w:rFonts w:ascii="Times New Roman" w:hAnsi="Times New Roman" w:cs="Times New Roman"/>
        </w:rPr>
        <w:t>,</w:t>
      </w:r>
      <w:r w:rsidRPr="00FD486A">
        <w:rPr>
          <w:rFonts w:ascii="Times New Roman" w:hAnsi="Times New Roman" w:cs="Times New Roman"/>
        </w:rPr>
        <w:t xml:space="preserve"> G</w:t>
      </w:r>
      <w:r w:rsidR="00374909" w:rsidRPr="00FD486A">
        <w:rPr>
          <w:rFonts w:ascii="Times New Roman" w:hAnsi="Times New Roman" w:cs="Times New Roman"/>
        </w:rPr>
        <w:t xml:space="preserve">. </w:t>
      </w:r>
      <w:r w:rsidRPr="00FD486A">
        <w:rPr>
          <w:rFonts w:ascii="Times New Roman" w:hAnsi="Times New Roman" w:cs="Times New Roman"/>
        </w:rPr>
        <w:t>A</w:t>
      </w:r>
      <w:r w:rsidR="00374909"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Klyashtorin</w:t>
      </w:r>
      <w:proofErr w:type="spellEnd"/>
      <w:r w:rsidR="00374909" w:rsidRPr="00FD486A">
        <w:rPr>
          <w:rFonts w:ascii="Times New Roman" w:hAnsi="Times New Roman" w:cs="Times New Roman"/>
        </w:rPr>
        <w:t>,</w:t>
      </w:r>
      <w:r w:rsidRPr="00FD486A">
        <w:rPr>
          <w:rFonts w:ascii="Times New Roman" w:hAnsi="Times New Roman" w:cs="Times New Roman"/>
        </w:rPr>
        <w:t xml:space="preserve"> L</w:t>
      </w:r>
      <w:r w:rsidR="00374909" w:rsidRPr="00FD486A">
        <w:rPr>
          <w:rFonts w:ascii="Times New Roman" w:hAnsi="Times New Roman" w:cs="Times New Roman"/>
        </w:rPr>
        <w:t>.</w:t>
      </w:r>
      <w:r w:rsidRPr="00FD486A">
        <w:rPr>
          <w:rFonts w:ascii="Times New Roman" w:hAnsi="Times New Roman" w:cs="Times New Roman"/>
        </w:rPr>
        <w:t>, Ivanov</w:t>
      </w:r>
      <w:r w:rsidR="00374909" w:rsidRPr="00FD486A">
        <w:rPr>
          <w:rFonts w:ascii="Times New Roman" w:hAnsi="Times New Roman" w:cs="Times New Roman"/>
        </w:rPr>
        <w:t>,</w:t>
      </w:r>
      <w:r w:rsidRPr="00FD486A">
        <w:rPr>
          <w:rFonts w:ascii="Times New Roman" w:hAnsi="Times New Roman" w:cs="Times New Roman"/>
        </w:rPr>
        <w:t xml:space="preserve"> V</w:t>
      </w:r>
      <w:r w:rsidR="00374909" w:rsidRPr="00FD486A">
        <w:rPr>
          <w:rFonts w:ascii="Times New Roman" w:hAnsi="Times New Roman" w:cs="Times New Roman"/>
        </w:rPr>
        <w:t xml:space="preserve">. </w:t>
      </w:r>
      <w:r w:rsidRPr="00FD486A">
        <w:rPr>
          <w:rFonts w:ascii="Times New Roman" w:hAnsi="Times New Roman" w:cs="Times New Roman"/>
        </w:rPr>
        <w:t>V</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proofErr w:type="spellStart"/>
      <w:r w:rsidRPr="00FD486A">
        <w:rPr>
          <w:rFonts w:ascii="Times New Roman" w:hAnsi="Times New Roman" w:cs="Times New Roman"/>
        </w:rPr>
        <w:t>Kurashov</w:t>
      </w:r>
      <w:proofErr w:type="spellEnd"/>
      <w:r w:rsidR="00374909" w:rsidRPr="00FD486A">
        <w:rPr>
          <w:rFonts w:ascii="Times New Roman" w:hAnsi="Times New Roman" w:cs="Times New Roman"/>
        </w:rPr>
        <w:t>,</w:t>
      </w:r>
      <w:r w:rsidRPr="00FD486A">
        <w:rPr>
          <w:rFonts w:ascii="Times New Roman" w:hAnsi="Times New Roman" w:cs="Times New Roman"/>
        </w:rPr>
        <w:t xml:space="preserve"> V. </w:t>
      </w:r>
    </w:p>
    <w:p w14:paraId="4464CD20" w14:textId="77777777" w:rsidR="00374909" w:rsidRPr="00FD486A" w:rsidRDefault="00374909" w:rsidP="00374909">
      <w:pPr>
        <w:pStyle w:val="NoSpacing"/>
        <w:spacing w:line="480" w:lineRule="auto"/>
        <w:ind w:firstLine="720"/>
        <w:rPr>
          <w:rFonts w:ascii="Times New Roman" w:hAnsi="Times New Roman" w:cs="Times New Roman"/>
        </w:rPr>
      </w:pPr>
      <w:r w:rsidRPr="00FD486A">
        <w:rPr>
          <w:rFonts w:ascii="Times New Roman" w:hAnsi="Times New Roman" w:cs="Times New Roman"/>
        </w:rPr>
        <w:t>(</w:t>
      </w:r>
      <w:r w:rsidR="000F2215" w:rsidRPr="00FD486A">
        <w:rPr>
          <w:rFonts w:ascii="Times New Roman" w:hAnsi="Times New Roman" w:cs="Times New Roman"/>
        </w:rPr>
        <w:t>1999</w:t>
      </w:r>
      <w:r w:rsidRPr="00FD486A">
        <w:rPr>
          <w:rFonts w:ascii="Times New Roman" w:hAnsi="Times New Roman" w:cs="Times New Roman"/>
        </w:rPr>
        <w:t>)</w:t>
      </w:r>
      <w:r w:rsidR="000F2215" w:rsidRPr="00FD486A">
        <w:rPr>
          <w:rFonts w:ascii="Times New Roman" w:hAnsi="Times New Roman" w:cs="Times New Roman"/>
        </w:rPr>
        <w:t xml:space="preserve">. The regime concept and natural trends in the production of Pacific salmon. </w:t>
      </w:r>
    </w:p>
    <w:p w14:paraId="45EC9833" w14:textId="71385906"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i/>
        </w:rPr>
        <w:t>Canadian Journal of Fisheries and Aquatic Sciences</w:t>
      </w:r>
      <w:r w:rsidR="00374909" w:rsidRPr="00FD486A">
        <w:rPr>
          <w:rFonts w:ascii="Times New Roman" w:hAnsi="Times New Roman" w:cs="Times New Roman"/>
          <w:i/>
        </w:rPr>
        <w:t>,</w:t>
      </w:r>
      <w:r w:rsidRPr="00FD486A">
        <w:rPr>
          <w:rFonts w:ascii="Times New Roman" w:hAnsi="Times New Roman" w:cs="Times New Roman"/>
          <w:i/>
        </w:rPr>
        <w:t xml:space="preserve"> 56</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516-526.</w:t>
      </w:r>
      <w:r w:rsidR="00B21B52" w:rsidRPr="00FD486A">
        <w:rPr>
          <w:rFonts w:ascii="Times New Roman" w:hAnsi="Times New Roman" w:cs="Times New Roman"/>
        </w:rPr>
        <w:t xml:space="preserve"> http://www.nrcresearchpress.com/doi/10.1139/f98-200#.W3353-hKjD4</w:t>
      </w:r>
    </w:p>
    <w:p w14:paraId="28408376" w14:textId="2A0F4DC3" w:rsidR="00051E43" w:rsidRDefault="00051E43" w:rsidP="004E7AAC">
      <w:pPr>
        <w:pStyle w:val="NoSpacing"/>
        <w:spacing w:line="480" w:lineRule="auto"/>
        <w:ind w:left="720" w:hanging="720"/>
        <w:rPr>
          <w:rFonts w:ascii="Times New Roman" w:hAnsi="Times New Roman" w:cs="Times New Roman"/>
        </w:rPr>
      </w:pPr>
      <w:r w:rsidRPr="00051E43">
        <w:rPr>
          <w:rFonts w:ascii="Times New Roman" w:hAnsi="Times New Roman" w:cs="Times New Roman"/>
        </w:rPr>
        <w:t>Becker, E.</w:t>
      </w:r>
      <w:r>
        <w:rPr>
          <w:rFonts w:ascii="Times New Roman" w:hAnsi="Times New Roman" w:cs="Times New Roman"/>
        </w:rPr>
        <w:t xml:space="preserve"> </w:t>
      </w:r>
      <w:r w:rsidRPr="00051E43">
        <w:rPr>
          <w:rFonts w:ascii="Times New Roman" w:hAnsi="Times New Roman" w:cs="Times New Roman"/>
        </w:rPr>
        <w:t xml:space="preserve">A., </w:t>
      </w:r>
      <w:r w:rsidR="00B471DA">
        <w:rPr>
          <w:rFonts w:ascii="Times New Roman" w:hAnsi="Times New Roman" w:cs="Times New Roman"/>
        </w:rPr>
        <w:t xml:space="preserve">Foley, D. G., </w:t>
      </w:r>
      <w:r w:rsidRPr="00051E43">
        <w:rPr>
          <w:rFonts w:ascii="Times New Roman" w:hAnsi="Times New Roman" w:cs="Times New Roman"/>
        </w:rPr>
        <w:t>Forney,</w:t>
      </w:r>
      <w:r>
        <w:rPr>
          <w:rFonts w:ascii="Times New Roman" w:hAnsi="Times New Roman" w:cs="Times New Roman"/>
        </w:rPr>
        <w:t xml:space="preserve"> K. A., </w:t>
      </w:r>
      <w:r w:rsidRPr="00051E43">
        <w:rPr>
          <w:rFonts w:ascii="Times New Roman" w:hAnsi="Times New Roman" w:cs="Times New Roman"/>
        </w:rPr>
        <w:t>Barlow,</w:t>
      </w:r>
      <w:r>
        <w:rPr>
          <w:rFonts w:ascii="Times New Roman" w:hAnsi="Times New Roman" w:cs="Times New Roman"/>
        </w:rPr>
        <w:t xml:space="preserve"> J.,</w:t>
      </w:r>
      <w:r w:rsidR="00B471DA">
        <w:rPr>
          <w:rFonts w:ascii="Times New Roman" w:hAnsi="Times New Roman" w:cs="Times New Roman"/>
        </w:rPr>
        <w:t xml:space="preserve"> </w:t>
      </w:r>
      <w:r w:rsidRPr="00051E43">
        <w:rPr>
          <w:rFonts w:ascii="Times New Roman" w:hAnsi="Times New Roman" w:cs="Times New Roman"/>
        </w:rPr>
        <w:t>Redfern</w:t>
      </w:r>
      <w:r>
        <w:rPr>
          <w:rFonts w:ascii="Times New Roman" w:hAnsi="Times New Roman" w:cs="Times New Roman"/>
        </w:rPr>
        <w:t>, J. V</w:t>
      </w:r>
      <w:r w:rsidRPr="00051E43">
        <w:rPr>
          <w:rFonts w:ascii="Times New Roman" w:hAnsi="Times New Roman" w:cs="Times New Roman"/>
        </w:rPr>
        <w:t>.</w:t>
      </w:r>
      <w:r w:rsidR="00B471DA">
        <w:rPr>
          <w:rFonts w:ascii="Times New Roman" w:hAnsi="Times New Roman" w:cs="Times New Roman"/>
        </w:rPr>
        <w:t xml:space="preserve">, and </w:t>
      </w:r>
      <w:proofErr w:type="spellStart"/>
      <w:r w:rsidR="00B471DA">
        <w:rPr>
          <w:rFonts w:ascii="Times New Roman" w:hAnsi="Times New Roman" w:cs="Times New Roman"/>
        </w:rPr>
        <w:t>Gentemann</w:t>
      </w:r>
      <w:proofErr w:type="spellEnd"/>
      <w:r w:rsidR="00B471DA">
        <w:rPr>
          <w:rFonts w:ascii="Times New Roman" w:hAnsi="Times New Roman" w:cs="Times New Roman"/>
        </w:rPr>
        <w:t>, C. L.</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2012</w:t>
      </w:r>
      <w:r>
        <w:rPr>
          <w:rFonts w:ascii="Times New Roman" w:hAnsi="Times New Roman" w:cs="Times New Roman"/>
        </w:rPr>
        <w:t xml:space="preserve">). Forecasting cetacean abundance patterns to enhance management decisions. </w:t>
      </w:r>
      <w:r>
        <w:rPr>
          <w:rFonts w:ascii="Times New Roman" w:hAnsi="Times New Roman" w:cs="Times New Roman"/>
          <w:i/>
        </w:rPr>
        <w:t>Endangered Species Research, 16,</w:t>
      </w:r>
      <w:r>
        <w:rPr>
          <w:rFonts w:ascii="Times New Roman" w:hAnsi="Times New Roman" w:cs="Times New Roman"/>
        </w:rPr>
        <w:t xml:space="preserve"> 97-112.</w:t>
      </w:r>
    </w:p>
    <w:p w14:paraId="2E0B668C" w14:textId="6603EAC3" w:rsidR="00095A2A" w:rsidRPr="00051E43" w:rsidRDefault="00095A2A" w:rsidP="00684127">
      <w:pPr>
        <w:pStyle w:val="NoSpacing"/>
        <w:spacing w:line="480" w:lineRule="auto"/>
        <w:ind w:left="720" w:hanging="720"/>
        <w:rPr>
          <w:rFonts w:ascii="Times New Roman" w:hAnsi="Times New Roman" w:cs="Times New Roman"/>
        </w:rPr>
      </w:pPr>
      <w:r>
        <w:rPr>
          <w:rFonts w:ascii="Times New Roman" w:hAnsi="Times New Roman" w:cs="Times New Roman"/>
        </w:rPr>
        <w:t>Becker, E. A., Forney, K. A., Redfern</w:t>
      </w:r>
      <w:r w:rsidR="00684127">
        <w:rPr>
          <w:rFonts w:ascii="Times New Roman" w:hAnsi="Times New Roman" w:cs="Times New Roman"/>
        </w:rPr>
        <w:t>,</w:t>
      </w:r>
      <w:r>
        <w:rPr>
          <w:rFonts w:ascii="Times New Roman" w:hAnsi="Times New Roman" w:cs="Times New Roman"/>
        </w:rPr>
        <w:t xml:space="preserve"> J. V., Barlow, J., </w:t>
      </w:r>
      <w:proofErr w:type="spellStart"/>
      <w:r w:rsidR="00684127">
        <w:rPr>
          <w:rFonts w:ascii="Times New Roman" w:hAnsi="Times New Roman" w:cs="Times New Roman"/>
        </w:rPr>
        <w:t>Jacox</w:t>
      </w:r>
      <w:proofErr w:type="spellEnd"/>
      <w:r w:rsidR="00684127">
        <w:rPr>
          <w:rFonts w:ascii="Times New Roman" w:hAnsi="Times New Roman" w:cs="Times New Roman"/>
        </w:rPr>
        <w:t>, M. G., Roberts, J. J., ...</w:t>
      </w:r>
      <w:r w:rsidR="00C21FFD">
        <w:rPr>
          <w:rFonts w:ascii="Times New Roman" w:hAnsi="Times New Roman" w:cs="Times New Roman"/>
        </w:rPr>
        <w:t xml:space="preserve"> Palacios D. M. (2019</w:t>
      </w:r>
      <w:r w:rsidR="00684127">
        <w:rPr>
          <w:rFonts w:ascii="Times New Roman" w:hAnsi="Times New Roman" w:cs="Times New Roman"/>
        </w:rPr>
        <w:t xml:space="preserve">). </w:t>
      </w:r>
      <w:r w:rsidR="00684127" w:rsidRPr="00684127">
        <w:rPr>
          <w:rFonts w:ascii="Times New Roman" w:hAnsi="Times New Roman" w:cs="Times New Roman"/>
        </w:rPr>
        <w:t>Predicting cetacean abundance</w:t>
      </w:r>
      <w:r w:rsidR="00684127">
        <w:rPr>
          <w:rFonts w:ascii="Times New Roman" w:hAnsi="Times New Roman" w:cs="Times New Roman"/>
        </w:rPr>
        <w:t xml:space="preserve"> and distribution in a changing </w:t>
      </w:r>
      <w:r w:rsidR="00684127" w:rsidRPr="00684127">
        <w:rPr>
          <w:rFonts w:ascii="Times New Roman" w:hAnsi="Times New Roman" w:cs="Times New Roman"/>
        </w:rPr>
        <w:t>climate</w:t>
      </w:r>
      <w:r w:rsidR="00684127">
        <w:rPr>
          <w:rFonts w:ascii="Times New Roman" w:hAnsi="Times New Roman" w:cs="Times New Roman"/>
        </w:rPr>
        <w:t xml:space="preserve">. </w:t>
      </w:r>
      <w:r w:rsidR="00684127">
        <w:rPr>
          <w:rFonts w:ascii="Times New Roman" w:hAnsi="Times New Roman" w:cs="Times New Roman"/>
          <w:i/>
        </w:rPr>
        <w:t>Biodiversity Research, 25, 626-643.</w:t>
      </w:r>
      <w:r w:rsidR="00684127">
        <w:rPr>
          <w:rFonts w:ascii="Times New Roman" w:hAnsi="Times New Roman" w:cs="Times New Roman"/>
        </w:rPr>
        <w:t xml:space="preserve"> </w:t>
      </w:r>
      <w:r w:rsidR="00684127" w:rsidRPr="00684127">
        <w:rPr>
          <w:rFonts w:ascii="Times New Roman" w:hAnsi="Times New Roman" w:cs="Times New Roman"/>
        </w:rPr>
        <w:t>https://doi: 10.1111/ddi.12867</w:t>
      </w:r>
    </w:p>
    <w:p w14:paraId="0ACB8BA7" w14:textId="170DBF00" w:rsidR="004E7AAC" w:rsidRPr="00FD486A" w:rsidRDefault="0095396E" w:rsidP="004E7AAC">
      <w:pPr>
        <w:pStyle w:val="NoSpacing"/>
        <w:spacing w:line="480" w:lineRule="auto"/>
        <w:ind w:left="720" w:hanging="720"/>
        <w:rPr>
          <w:rFonts w:ascii="Times New Roman" w:hAnsi="Times New Roman" w:cs="Times New Roman"/>
        </w:rPr>
      </w:pPr>
      <w:proofErr w:type="spellStart"/>
      <w:r w:rsidRPr="00FD486A">
        <w:rPr>
          <w:rFonts w:ascii="Times New Roman" w:hAnsi="Times New Roman" w:cs="Times New Roman"/>
        </w:rPr>
        <w:lastRenderedPageBreak/>
        <w:t>Berini</w:t>
      </w:r>
      <w:proofErr w:type="spellEnd"/>
      <w:r w:rsidR="00CE367C" w:rsidRPr="00FD486A">
        <w:rPr>
          <w:rFonts w:ascii="Times New Roman" w:hAnsi="Times New Roman" w:cs="Times New Roman"/>
        </w:rPr>
        <w:t>,</w:t>
      </w:r>
      <w:r w:rsidRPr="00FD486A">
        <w:rPr>
          <w:rFonts w:ascii="Times New Roman" w:hAnsi="Times New Roman" w:cs="Times New Roman"/>
        </w:rPr>
        <w:t xml:space="preserve"> C</w:t>
      </w:r>
      <w:r w:rsidR="00CE367C" w:rsidRPr="00FD486A">
        <w:rPr>
          <w:rFonts w:ascii="Times New Roman" w:hAnsi="Times New Roman" w:cs="Times New Roman"/>
        </w:rPr>
        <w:t xml:space="preserve">. </w:t>
      </w:r>
      <w:r w:rsidRPr="00FD486A">
        <w:rPr>
          <w:rFonts w:ascii="Times New Roman" w:hAnsi="Times New Roman" w:cs="Times New Roman"/>
        </w:rPr>
        <w:t>R</w:t>
      </w:r>
      <w:r w:rsidR="00CE367C" w:rsidRPr="00FD486A">
        <w:rPr>
          <w:rFonts w:ascii="Times New Roman" w:hAnsi="Times New Roman" w:cs="Times New Roman"/>
        </w:rPr>
        <w:t>.</w:t>
      </w:r>
      <w:r w:rsidRPr="00FD486A">
        <w:rPr>
          <w:rFonts w:ascii="Times New Roman" w:hAnsi="Times New Roman" w:cs="Times New Roman"/>
        </w:rPr>
        <w:t xml:space="preserve">, </w:t>
      </w:r>
      <w:proofErr w:type="spellStart"/>
      <w:r w:rsidR="004E7AAC" w:rsidRPr="00FD486A">
        <w:rPr>
          <w:rFonts w:ascii="Times New Roman" w:hAnsi="Times New Roman" w:cs="Times New Roman"/>
        </w:rPr>
        <w:t>Kracker</w:t>
      </w:r>
      <w:proofErr w:type="spellEnd"/>
      <w:r w:rsidR="00CE367C" w:rsidRPr="00FD486A">
        <w:rPr>
          <w:rFonts w:ascii="Times New Roman" w:hAnsi="Times New Roman" w:cs="Times New Roman"/>
        </w:rPr>
        <w:t>,</w:t>
      </w:r>
      <w:r w:rsidRPr="00FD486A">
        <w:rPr>
          <w:rFonts w:ascii="Times New Roman" w:hAnsi="Times New Roman" w:cs="Times New Roman"/>
        </w:rPr>
        <w:t xml:space="preserve"> L</w:t>
      </w:r>
      <w:r w:rsidR="00CE367C" w:rsidRPr="00FD486A">
        <w:rPr>
          <w:rFonts w:ascii="Times New Roman" w:hAnsi="Times New Roman" w:cs="Times New Roman"/>
        </w:rPr>
        <w:t xml:space="preserve">. </w:t>
      </w:r>
      <w:r w:rsidRPr="00FD486A">
        <w:rPr>
          <w:rFonts w:ascii="Times New Roman" w:hAnsi="Times New Roman" w:cs="Times New Roman"/>
        </w:rPr>
        <w:t>M</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004E7AAC" w:rsidRPr="00FD486A">
        <w:rPr>
          <w:rFonts w:ascii="Times New Roman" w:hAnsi="Times New Roman" w:cs="Times New Roman"/>
        </w:rPr>
        <w:t>McFee</w:t>
      </w:r>
      <w:r w:rsidR="00CE367C" w:rsidRPr="00FD486A">
        <w:rPr>
          <w:rFonts w:ascii="Times New Roman" w:hAnsi="Times New Roman" w:cs="Times New Roman"/>
        </w:rPr>
        <w:t>,</w:t>
      </w:r>
      <w:r w:rsidRPr="00FD486A">
        <w:rPr>
          <w:rFonts w:ascii="Times New Roman" w:hAnsi="Times New Roman" w:cs="Times New Roman"/>
        </w:rPr>
        <w:t xml:space="preserve"> W</w:t>
      </w:r>
      <w:r w:rsidR="00CE367C" w:rsidRPr="00FD486A">
        <w:rPr>
          <w:rFonts w:ascii="Times New Roman" w:hAnsi="Times New Roman" w:cs="Times New Roman"/>
        </w:rPr>
        <w:t xml:space="preserve">. </w:t>
      </w:r>
      <w:r w:rsidRPr="00FD486A">
        <w:rPr>
          <w:rFonts w:ascii="Times New Roman" w:hAnsi="Times New Roman" w:cs="Times New Roman"/>
        </w:rPr>
        <w:t>E</w:t>
      </w:r>
      <w:r w:rsidR="004E7AAC" w:rsidRPr="00FD486A">
        <w:rPr>
          <w:rFonts w:ascii="Times New Roman" w:hAnsi="Times New Roman" w:cs="Times New Roman"/>
        </w:rPr>
        <w:t xml:space="preserve">. </w:t>
      </w:r>
      <w:r w:rsidR="00CE367C" w:rsidRPr="00FD486A">
        <w:rPr>
          <w:rFonts w:ascii="Times New Roman" w:hAnsi="Times New Roman" w:cs="Times New Roman"/>
        </w:rPr>
        <w:t>(</w:t>
      </w:r>
      <w:r w:rsidR="004E7AAC" w:rsidRPr="00FD486A">
        <w:rPr>
          <w:rFonts w:ascii="Times New Roman" w:hAnsi="Times New Roman" w:cs="Times New Roman"/>
        </w:rPr>
        <w:t>2015</w:t>
      </w:r>
      <w:r w:rsidR="00CE367C" w:rsidRPr="00FD486A">
        <w:rPr>
          <w:rFonts w:ascii="Times New Roman" w:hAnsi="Times New Roman" w:cs="Times New Roman"/>
        </w:rPr>
        <w:t>)</w:t>
      </w:r>
      <w:r w:rsidR="004E7AAC" w:rsidRPr="00FD486A">
        <w:rPr>
          <w:rFonts w:ascii="Times New Roman" w:hAnsi="Times New Roman" w:cs="Times New Roman"/>
        </w:rPr>
        <w:t>. Modeling pygmy sperm whale (</w:t>
      </w:r>
      <w:proofErr w:type="spellStart"/>
      <w:r w:rsidR="004E7AAC" w:rsidRPr="00FD486A">
        <w:rPr>
          <w:rFonts w:ascii="Times New Roman" w:hAnsi="Times New Roman" w:cs="Times New Roman"/>
          <w:i/>
        </w:rPr>
        <w:t>Kogia</w:t>
      </w:r>
      <w:proofErr w:type="spellEnd"/>
      <w:r w:rsidR="004E7AAC" w:rsidRPr="00FD486A">
        <w:rPr>
          <w:rFonts w:ascii="Times New Roman" w:hAnsi="Times New Roman" w:cs="Times New Roman"/>
          <w:i/>
        </w:rPr>
        <w:t xml:space="preserve"> </w:t>
      </w:r>
      <w:proofErr w:type="spellStart"/>
      <w:r w:rsidR="004E7AAC" w:rsidRPr="00FD486A">
        <w:rPr>
          <w:rFonts w:ascii="Times New Roman" w:hAnsi="Times New Roman" w:cs="Times New Roman"/>
          <w:i/>
        </w:rPr>
        <w:t>breviceps</w:t>
      </w:r>
      <w:proofErr w:type="spellEnd"/>
      <w:r w:rsidR="004E7AAC" w:rsidRPr="00FD486A">
        <w:rPr>
          <w:rFonts w:ascii="Times New Roman" w:hAnsi="Times New Roman" w:cs="Times New Roman"/>
        </w:rPr>
        <w:t>, De Blainville 1838) strandings along the southeast coast of the United States from 1992 to 2006 in relation to environmental factors. NOAA Technical Memorandum NOS NCCOS 203</w:t>
      </w:r>
      <w:r w:rsidR="00401E62" w:rsidRPr="00FD486A">
        <w:rPr>
          <w:rFonts w:ascii="Times New Roman" w:hAnsi="Times New Roman" w:cs="Times New Roman"/>
        </w:rPr>
        <w:t xml:space="preserve"> (pp. 44)</w:t>
      </w:r>
      <w:r w:rsidR="004E7AAC" w:rsidRPr="00FD486A">
        <w:rPr>
          <w:rFonts w:ascii="Times New Roman" w:hAnsi="Times New Roman" w:cs="Times New Roman"/>
        </w:rPr>
        <w:t>. Charleston, SC</w:t>
      </w:r>
      <w:r w:rsidR="00401E62" w:rsidRPr="00FD486A">
        <w:rPr>
          <w:rFonts w:ascii="Times New Roman" w:hAnsi="Times New Roman" w:cs="Times New Roman"/>
        </w:rPr>
        <w:t>: NOAA Technical Memorandum</w:t>
      </w:r>
      <w:r w:rsidR="004E7AAC" w:rsidRPr="00FD486A">
        <w:rPr>
          <w:rFonts w:ascii="Times New Roman" w:hAnsi="Times New Roman" w:cs="Times New Roman"/>
        </w:rPr>
        <w:t>.</w:t>
      </w:r>
      <w:r w:rsidR="00B21B52" w:rsidRPr="00FD486A">
        <w:rPr>
          <w:rFonts w:ascii="Times New Roman" w:hAnsi="Times New Roman" w:cs="Times New Roman"/>
        </w:rPr>
        <w:t xml:space="preserve"> Retrieved</w:t>
      </w:r>
      <w:r w:rsidRPr="00FD486A">
        <w:rPr>
          <w:rFonts w:ascii="Times New Roman" w:hAnsi="Times New Roman" w:cs="Times New Roman"/>
        </w:rPr>
        <w:t xml:space="preserve"> from </w:t>
      </w:r>
      <w:r w:rsidR="00CE367C" w:rsidRPr="00FD486A">
        <w:rPr>
          <w:rFonts w:ascii="Times New Roman" w:hAnsi="Times New Roman" w:cs="Times New Roman"/>
        </w:rPr>
        <w:t>https://doi.org/10.7289/V5/TM-NOS-NCCOS-203 (a</w:t>
      </w:r>
      <w:r w:rsidRPr="00FD486A">
        <w:rPr>
          <w:rFonts w:ascii="Times New Roman" w:hAnsi="Times New Roman" w:cs="Times New Roman"/>
        </w:rPr>
        <w:t>ccessed 13 August 2018</w:t>
      </w:r>
      <w:r w:rsidR="00CE367C" w:rsidRPr="00FD486A">
        <w:rPr>
          <w:rFonts w:ascii="Times New Roman" w:hAnsi="Times New Roman" w:cs="Times New Roman"/>
        </w:rPr>
        <w:t>)</w:t>
      </w:r>
      <w:r w:rsidRPr="00FD486A">
        <w:rPr>
          <w:rFonts w:ascii="Times New Roman" w:hAnsi="Times New Roman" w:cs="Times New Roman"/>
        </w:rPr>
        <w:t>.</w:t>
      </w:r>
    </w:p>
    <w:p w14:paraId="55534582" w14:textId="77777777" w:rsidR="00B6478B" w:rsidRPr="00FD486A" w:rsidRDefault="00020240" w:rsidP="00B6478B">
      <w:pPr>
        <w:pStyle w:val="NoSpacing"/>
        <w:spacing w:line="480" w:lineRule="auto"/>
        <w:rPr>
          <w:rFonts w:ascii="Times New Roman" w:hAnsi="Times New Roman" w:cs="Times New Roman"/>
        </w:rPr>
      </w:pPr>
      <w:proofErr w:type="spellStart"/>
      <w:r w:rsidRPr="00FD486A">
        <w:rPr>
          <w:rFonts w:ascii="Times New Roman" w:hAnsi="Times New Roman" w:cs="Times New Roman"/>
        </w:rPr>
        <w:t>Bogomolni</w:t>
      </w:r>
      <w:proofErr w:type="spellEnd"/>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L</w:t>
      </w:r>
      <w:r w:rsidR="00B6478B"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Pugliares</w:t>
      </w:r>
      <w:proofErr w:type="spellEnd"/>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 xml:space="preserve">. </w:t>
      </w:r>
      <w:r w:rsidRPr="00FD486A">
        <w:rPr>
          <w:rFonts w:ascii="Times New Roman" w:hAnsi="Times New Roman" w:cs="Times New Roman"/>
        </w:rPr>
        <w:t>R</w:t>
      </w:r>
      <w:r w:rsidR="00B6478B" w:rsidRPr="00FD486A">
        <w:rPr>
          <w:rFonts w:ascii="Times New Roman" w:hAnsi="Times New Roman" w:cs="Times New Roman"/>
        </w:rPr>
        <w:t>.</w:t>
      </w:r>
      <w:r w:rsidRPr="00FD486A">
        <w:rPr>
          <w:rFonts w:ascii="Times New Roman" w:hAnsi="Times New Roman" w:cs="Times New Roman"/>
        </w:rPr>
        <w:t>, Sharp</w:t>
      </w:r>
      <w:r w:rsidR="00B6478B" w:rsidRPr="00FD486A">
        <w:rPr>
          <w:rFonts w:ascii="Times New Roman" w:hAnsi="Times New Roman" w:cs="Times New Roman"/>
        </w:rPr>
        <w:t>,</w:t>
      </w:r>
      <w:r w:rsidRPr="00FD486A">
        <w:rPr>
          <w:rFonts w:ascii="Times New Roman" w:hAnsi="Times New Roman" w:cs="Times New Roman"/>
        </w:rPr>
        <w:t xml:space="preserve"> S</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w:t>
      </w:r>
      <w:r w:rsidRPr="00FD486A">
        <w:rPr>
          <w:rFonts w:ascii="Times New Roman" w:hAnsi="Times New Roman" w:cs="Times New Roman"/>
        </w:rPr>
        <w:t>, Patchett</w:t>
      </w:r>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w:t>
      </w:r>
      <w:r w:rsidRPr="00FD486A">
        <w:rPr>
          <w:rFonts w:ascii="Times New Roman" w:hAnsi="Times New Roman" w:cs="Times New Roman"/>
        </w:rPr>
        <w:t>, Harry</w:t>
      </w:r>
      <w:r w:rsidR="00B6478B" w:rsidRPr="00FD486A">
        <w:rPr>
          <w:rFonts w:ascii="Times New Roman" w:hAnsi="Times New Roman" w:cs="Times New Roman"/>
        </w:rPr>
        <w:t>,</w:t>
      </w:r>
      <w:r w:rsidRPr="00FD486A">
        <w:rPr>
          <w:rFonts w:ascii="Times New Roman" w:hAnsi="Times New Roman" w:cs="Times New Roman"/>
        </w:rPr>
        <w:t xml:space="preserve"> C</w:t>
      </w:r>
      <w:r w:rsidR="00B6478B" w:rsidRPr="00FD486A">
        <w:rPr>
          <w:rFonts w:ascii="Times New Roman" w:hAnsi="Times New Roman" w:cs="Times New Roman"/>
        </w:rPr>
        <w:t>.</w:t>
      </w:r>
      <w:r w:rsidRPr="00FD486A">
        <w:rPr>
          <w:rFonts w:ascii="Times New Roman" w:hAnsi="Times New Roman" w:cs="Times New Roman"/>
        </w:rPr>
        <w:t>T</w:t>
      </w:r>
      <w:r w:rsidR="00B6478B" w:rsidRPr="00FD486A">
        <w:rPr>
          <w:rFonts w:ascii="Times New Roman" w:hAnsi="Times New Roman" w:cs="Times New Roman"/>
        </w:rPr>
        <w:t>.</w:t>
      </w:r>
      <w:r w:rsidRPr="00FD486A">
        <w:rPr>
          <w:rFonts w:ascii="Times New Roman" w:hAnsi="Times New Roman" w:cs="Times New Roman"/>
        </w:rPr>
        <w:t>, LaRocque</w:t>
      </w:r>
      <w:r w:rsidR="00B6478B" w:rsidRPr="00FD486A">
        <w:rPr>
          <w:rFonts w:ascii="Times New Roman" w:hAnsi="Times New Roman" w:cs="Times New Roman"/>
        </w:rPr>
        <w:t>,</w:t>
      </w:r>
      <w:r w:rsidRPr="00FD486A">
        <w:rPr>
          <w:rFonts w:ascii="Times New Roman" w:hAnsi="Times New Roman" w:cs="Times New Roman"/>
        </w:rPr>
        <w:t xml:space="preserve"> J</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p>
    <w:p w14:paraId="3EF9A3DC" w14:textId="5CF55112" w:rsidR="00020240" w:rsidRPr="00FD486A" w:rsidRDefault="00020240" w:rsidP="00B6478B">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Touhey</w:t>
      </w:r>
      <w:proofErr w:type="spellEnd"/>
      <w:r w:rsidR="00B6478B" w:rsidRPr="00FD486A">
        <w:rPr>
          <w:rFonts w:ascii="Times New Roman" w:hAnsi="Times New Roman" w:cs="Times New Roman"/>
        </w:rPr>
        <w:t>,</w:t>
      </w:r>
      <w:r w:rsidRPr="00FD486A">
        <w:rPr>
          <w:rFonts w:ascii="Times New Roman" w:hAnsi="Times New Roman" w:cs="Times New Roman"/>
        </w:rPr>
        <w:t xml:space="preserve"> K</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w:t>
      </w:r>
      <w:r w:rsidRPr="00FD486A">
        <w:rPr>
          <w:rFonts w:ascii="Times New Roman" w:hAnsi="Times New Roman" w:cs="Times New Roman"/>
        </w:rPr>
        <w:t>,</w:t>
      </w:r>
      <w:r w:rsidR="00B6478B" w:rsidRPr="00FD486A">
        <w:rPr>
          <w:rFonts w:ascii="Times New Roman" w:hAnsi="Times New Roman" w:cs="Times New Roman"/>
        </w:rPr>
        <w:t xml:space="preserve"> &amp; </w:t>
      </w:r>
      <w:r w:rsidRPr="00FD486A">
        <w:rPr>
          <w:rFonts w:ascii="Times New Roman" w:hAnsi="Times New Roman" w:cs="Times New Roman"/>
        </w:rPr>
        <w:t>Moore</w:t>
      </w:r>
      <w:r w:rsidR="00B6478B" w:rsidRPr="00FD486A">
        <w:rPr>
          <w:rFonts w:ascii="Times New Roman" w:hAnsi="Times New Roman" w:cs="Times New Roman"/>
        </w:rPr>
        <w:t>,</w:t>
      </w:r>
      <w:r w:rsidRPr="00FD486A">
        <w:rPr>
          <w:rFonts w:ascii="Times New Roman" w:hAnsi="Times New Roman" w:cs="Times New Roman"/>
        </w:rPr>
        <w:t xml:space="preserve"> M. </w:t>
      </w:r>
      <w:r w:rsidR="00B6478B" w:rsidRPr="00FD486A">
        <w:rPr>
          <w:rFonts w:ascii="Times New Roman" w:hAnsi="Times New Roman" w:cs="Times New Roman"/>
        </w:rPr>
        <w:t>(</w:t>
      </w:r>
      <w:r w:rsidRPr="00FD486A">
        <w:rPr>
          <w:rFonts w:ascii="Times New Roman" w:hAnsi="Times New Roman" w:cs="Times New Roman"/>
        </w:rPr>
        <w:t>2010</w:t>
      </w:r>
      <w:r w:rsidR="00B6478B" w:rsidRPr="00FD486A">
        <w:rPr>
          <w:rFonts w:ascii="Times New Roman" w:hAnsi="Times New Roman" w:cs="Times New Roman"/>
        </w:rPr>
        <w:t>)</w:t>
      </w:r>
      <w:r w:rsidRPr="00FD486A">
        <w:rPr>
          <w:rFonts w:ascii="Times New Roman" w:hAnsi="Times New Roman" w:cs="Times New Roman"/>
        </w:rPr>
        <w:t xml:space="preserve">. Mortality trends of stranded marine mammals on Cape Cod and southeastern Massachusetts, USA, 2000 to 2006. </w:t>
      </w:r>
      <w:r w:rsidRPr="00FD486A">
        <w:rPr>
          <w:rFonts w:ascii="Times New Roman" w:hAnsi="Times New Roman" w:cs="Times New Roman"/>
          <w:i/>
        </w:rPr>
        <w:t>Diseases of Aquatic Or</w:t>
      </w:r>
      <w:r w:rsidR="00B6478B" w:rsidRPr="00FD486A">
        <w:rPr>
          <w:rFonts w:ascii="Times New Roman" w:hAnsi="Times New Roman" w:cs="Times New Roman"/>
          <w:i/>
        </w:rPr>
        <w:t xml:space="preserve">ganisms, </w:t>
      </w:r>
      <w:r w:rsidRPr="00FD486A">
        <w:rPr>
          <w:rFonts w:ascii="Times New Roman" w:hAnsi="Times New Roman" w:cs="Times New Roman"/>
          <w:i/>
        </w:rPr>
        <w:t>88</w:t>
      </w:r>
      <w:r w:rsidR="00B6478B" w:rsidRPr="00FD486A">
        <w:rPr>
          <w:rFonts w:ascii="Times New Roman" w:hAnsi="Times New Roman" w:cs="Times New Roman"/>
        </w:rPr>
        <w:t xml:space="preserve">, </w:t>
      </w:r>
      <w:r w:rsidRPr="00FD486A">
        <w:rPr>
          <w:rFonts w:ascii="Times New Roman" w:hAnsi="Times New Roman" w:cs="Times New Roman"/>
        </w:rPr>
        <w:t>143-155.</w:t>
      </w:r>
      <w:r w:rsidR="00B21B52" w:rsidRPr="00FD486A">
        <w:rPr>
          <w:rFonts w:ascii="Times New Roman" w:hAnsi="Times New Roman" w:cs="Times New Roman"/>
        </w:rPr>
        <w:t xml:space="preserve"> https://doi.org/10.3354/dao02146</w:t>
      </w:r>
    </w:p>
    <w:p w14:paraId="1B8340CF" w14:textId="77777777" w:rsidR="00A54F13" w:rsidRPr="00FD486A" w:rsidRDefault="0095396E" w:rsidP="0095396E">
      <w:pPr>
        <w:pStyle w:val="NoSpacing"/>
        <w:spacing w:line="480" w:lineRule="auto"/>
        <w:rPr>
          <w:rFonts w:ascii="Times New Roman" w:hAnsi="Times New Roman" w:cs="Times New Roman"/>
        </w:rPr>
      </w:pPr>
      <w:r w:rsidRPr="00FD486A">
        <w:rPr>
          <w:rFonts w:ascii="Times New Roman" w:hAnsi="Times New Roman" w:cs="Times New Roman"/>
        </w:rPr>
        <w:t>Bond</w:t>
      </w:r>
      <w:r w:rsidR="00A54F13" w:rsidRPr="00FD486A">
        <w:rPr>
          <w:rFonts w:ascii="Times New Roman" w:hAnsi="Times New Roman" w:cs="Times New Roman"/>
        </w:rPr>
        <w:t>,</w:t>
      </w:r>
      <w:r w:rsidRPr="00FD486A">
        <w:rPr>
          <w:rFonts w:ascii="Times New Roman" w:hAnsi="Times New Roman" w:cs="Times New Roman"/>
        </w:rPr>
        <w:t xml:space="preserve"> N</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Cronin</w:t>
      </w:r>
      <w:r w:rsidR="00A54F13" w:rsidRPr="00FD486A">
        <w:rPr>
          <w:rFonts w:ascii="Times New Roman" w:hAnsi="Times New Roman" w:cs="Times New Roman"/>
        </w:rPr>
        <w:t>,</w:t>
      </w:r>
      <w:r w:rsidRPr="00FD486A">
        <w:rPr>
          <w:rFonts w:ascii="Times New Roman" w:hAnsi="Times New Roman" w:cs="Times New Roman"/>
        </w:rPr>
        <w:t xml:space="preserve"> M</w:t>
      </w:r>
      <w:r w:rsidR="00A54F13" w:rsidRPr="00FD486A">
        <w:rPr>
          <w:rFonts w:ascii="Times New Roman" w:hAnsi="Times New Roman" w:cs="Times New Roman"/>
        </w:rPr>
        <w:t xml:space="preserve">. </w:t>
      </w:r>
      <w:r w:rsidRPr="00FD486A">
        <w:rPr>
          <w:rFonts w:ascii="Times New Roman" w:hAnsi="Times New Roman" w:cs="Times New Roman"/>
        </w:rPr>
        <w:t>F</w:t>
      </w:r>
      <w:r w:rsidR="00A54F13" w:rsidRPr="00FD486A">
        <w:rPr>
          <w:rFonts w:ascii="Times New Roman" w:hAnsi="Times New Roman" w:cs="Times New Roman"/>
        </w:rPr>
        <w:t>.</w:t>
      </w:r>
      <w:r w:rsidRPr="00FD486A">
        <w:rPr>
          <w:rFonts w:ascii="Times New Roman" w:hAnsi="Times New Roman" w:cs="Times New Roman"/>
        </w:rPr>
        <w:t>, Freeland</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w:t>
      </w:r>
      <w:r w:rsidR="00114060" w:rsidRPr="00FD486A">
        <w:rPr>
          <w:rFonts w:ascii="Times New Roman" w:hAnsi="Times New Roman" w:cs="Times New Roman"/>
        </w:rPr>
        <w:t xml:space="preserve">, </w:t>
      </w:r>
      <w:r w:rsidR="00A54F13" w:rsidRPr="00FD486A">
        <w:rPr>
          <w:rFonts w:ascii="Times New Roman" w:hAnsi="Times New Roman" w:cs="Times New Roman"/>
        </w:rPr>
        <w:t xml:space="preserve">&amp; </w:t>
      </w:r>
      <w:r w:rsidR="00114060" w:rsidRPr="00FD486A">
        <w:rPr>
          <w:rFonts w:ascii="Times New Roman" w:hAnsi="Times New Roman" w:cs="Times New Roman"/>
        </w:rPr>
        <w:t>Mantua</w:t>
      </w:r>
      <w:r w:rsidR="00A54F13" w:rsidRPr="00FD486A">
        <w:rPr>
          <w:rFonts w:ascii="Times New Roman" w:hAnsi="Times New Roman" w:cs="Times New Roman"/>
        </w:rPr>
        <w:t>, N. J</w:t>
      </w:r>
      <w:r w:rsidR="00114060" w:rsidRPr="00FD486A">
        <w:rPr>
          <w:rFonts w:ascii="Times New Roman" w:hAnsi="Times New Roman" w:cs="Times New Roman"/>
        </w:rPr>
        <w:t xml:space="preserve">. </w:t>
      </w:r>
      <w:r w:rsidR="00A54F13" w:rsidRPr="00FD486A">
        <w:rPr>
          <w:rFonts w:ascii="Times New Roman" w:hAnsi="Times New Roman" w:cs="Times New Roman"/>
        </w:rPr>
        <w:t>(</w:t>
      </w:r>
      <w:r w:rsidR="00114060" w:rsidRPr="00FD486A">
        <w:rPr>
          <w:rFonts w:ascii="Times New Roman" w:hAnsi="Times New Roman" w:cs="Times New Roman"/>
        </w:rPr>
        <w:t>2015</w:t>
      </w:r>
      <w:r w:rsidR="00A54F13" w:rsidRPr="00FD486A">
        <w:rPr>
          <w:rFonts w:ascii="Times New Roman" w:hAnsi="Times New Roman" w:cs="Times New Roman"/>
        </w:rPr>
        <w:t>)</w:t>
      </w:r>
      <w:r w:rsidR="00114060" w:rsidRPr="00FD486A">
        <w:rPr>
          <w:rFonts w:ascii="Times New Roman" w:hAnsi="Times New Roman" w:cs="Times New Roman"/>
        </w:rPr>
        <w:t>.</w:t>
      </w:r>
      <w:r w:rsidRPr="00FD486A">
        <w:rPr>
          <w:rFonts w:ascii="Times New Roman" w:hAnsi="Times New Roman" w:cs="Times New Roman"/>
        </w:rPr>
        <w:t xml:space="preserve"> Causes and impacts of the </w:t>
      </w:r>
    </w:p>
    <w:p w14:paraId="51CA2C0D" w14:textId="7065DEBC" w:rsidR="0095396E" w:rsidRPr="00FD486A" w:rsidRDefault="0095396E" w:rsidP="00A54F13">
      <w:pPr>
        <w:pStyle w:val="NoSpacing"/>
        <w:spacing w:line="480" w:lineRule="auto"/>
        <w:ind w:left="720"/>
        <w:rPr>
          <w:rFonts w:ascii="Times New Roman" w:hAnsi="Times New Roman" w:cs="Times New Roman"/>
        </w:rPr>
      </w:pPr>
      <w:r w:rsidRPr="00FD486A">
        <w:rPr>
          <w:rFonts w:ascii="Times New Roman" w:hAnsi="Times New Roman" w:cs="Times New Roman"/>
        </w:rPr>
        <w:t>2014 warm anomaly in the NE Paciﬁc</w:t>
      </w:r>
      <w:r w:rsidR="00B21B52" w:rsidRPr="00FD486A">
        <w:rPr>
          <w:rFonts w:ascii="Times New Roman" w:hAnsi="Times New Roman" w:cs="Times New Roman"/>
        </w:rPr>
        <w:t>.</w:t>
      </w:r>
      <w:r w:rsidRPr="00FD486A">
        <w:rPr>
          <w:rFonts w:ascii="Times New Roman" w:hAnsi="Times New Roman" w:cs="Times New Roman"/>
        </w:rPr>
        <w:t xml:space="preserve"> </w:t>
      </w:r>
      <w:r w:rsidRPr="00FD486A">
        <w:rPr>
          <w:rFonts w:ascii="Times New Roman" w:hAnsi="Times New Roman" w:cs="Times New Roman"/>
          <w:i/>
        </w:rPr>
        <w:t>Ge</w:t>
      </w:r>
      <w:r w:rsidR="00114060" w:rsidRPr="00FD486A">
        <w:rPr>
          <w:rFonts w:ascii="Times New Roman" w:hAnsi="Times New Roman" w:cs="Times New Roman"/>
          <w:i/>
        </w:rPr>
        <w:t>ophysical Research Letters</w:t>
      </w:r>
      <w:r w:rsidR="00A54F13" w:rsidRPr="00FD486A">
        <w:rPr>
          <w:rFonts w:ascii="Times New Roman" w:hAnsi="Times New Roman" w:cs="Times New Roman"/>
          <w:i/>
        </w:rPr>
        <w:t>,</w:t>
      </w:r>
      <w:r w:rsidR="00114060" w:rsidRPr="00FD486A">
        <w:rPr>
          <w:rFonts w:ascii="Times New Roman" w:hAnsi="Times New Roman" w:cs="Times New Roman"/>
          <w:i/>
        </w:rPr>
        <w:t xml:space="preserve"> 42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00114060" w:rsidRPr="00FD486A">
        <w:rPr>
          <w:rFonts w:ascii="Times New Roman" w:hAnsi="Times New Roman" w:cs="Times New Roman"/>
        </w:rPr>
        <w:t xml:space="preserve">3414-3420. </w:t>
      </w:r>
      <w:r w:rsidRPr="00FD486A">
        <w:rPr>
          <w:rFonts w:ascii="Times New Roman" w:hAnsi="Times New Roman" w:cs="Times New Roman"/>
        </w:rPr>
        <w:t>doi:10.1002/2015GL063306.</w:t>
      </w:r>
      <w:r w:rsidR="00B21B52" w:rsidRPr="00FD486A">
        <w:rPr>
          <w:rFonts w:ascii="Times New Roman" w:hAnsi="Times New Roman" w:cs="Times New Roman"/>
        </w:rPr>
        <w:t xml:space="preserve"> https://doi.org/10.1002/2015GL063306</w:t>
      </w:r>
    </w:p>
    <w:p w14:paraId="5FF62982" w14:textId="77777777" w:rsidR="008A27D3" w:rsidRPr="00FD486A" w:rsidRDefault="008A27D3" w:rsidP="008A27D3">
      <w:pPr>
        <w:shd w:val="clear" w:color="auto" w:fill="FFFFFF"/>
        <w:spacing w:line="0" w:lineRule="auto"/>
        <w:rPr>
          <w:color w:val="231F20"/>
        </w:rPr>
      </w:pPr>
      <w:r w:rsidRPr="00FD486A">
        <w:rPr>
          <w:color w:val="231F20"/>
        </w:rPr>
        <w:t xml:space="preserve">Bond, N. A., M. F. Cronin, H. Freeland, and N. J. Mantua (2015), Causes and impacts of the 2014 warm anomaly in the NE Paciﬁc, </w:t>
      </w:r>
      <w:proofErr w:type="spellStart"/>
      <w:r w:rsidRPr="00FD486A">
        <w:rPr>
          <w:color w:val="231F20"/>
        </w:rPr>
        <w:t>Geophys</w:t>
      </w:r>
      <w:proofErr w:type="spellEnd"/>
      <w:r w:rsidRPr="00FD486A">
        <w:rPr>
          <w:color w:val="231F20"/>
        </w:rPr>
        <w:t>.</w:t>
      </w:r>
    </w:p>
    <w:p w14:paraId="01A35665" w14:textId="77777777" w:rsidR="008A27D3" w:rsidRPr="00FD486A" w:rsidRDefault="008A27D3" w:rsidP="008A27D3">
      <w:pPr>
        <w:shd w:val="clear" w:color="auto" w:fill="FFFFFF"/>
        <w:spacing w:line="0" w:lineRule="auto"/>
        <w:rPr>
          <w:color w:val="231F20"/>
        </w:rPr>
      </w:pPr>
      <w:r w:rsidRPr="00FD486A">
        <w:rPr>
          <w:color w:val="231F20"/>
        </w:rPr>
        <w:t>Res. Lett., 42, 3414–3420, doi:10.1002/2015GL063306.</w:t>
      </w:r>
    </w:p>
    <w:p w14:paraId="295D30C3" w14:textId="77777777" w:rsidR="00B21B52" w:rsidRPr="00FD486A" w:rsidRDefault="00111D24" w:rsidP="00B6478B">
      <w:pPr>
        <w:pStyle w:val="NoSpacing"/>
        <w:spacing w:line="480" w:lineRule="auto"/>
        <w:rPr>
          <w:rFonts w:ascii="Times New Roman" w:hAnsi="Times New Roman" w:cs="Times New Roman"/>
        </w:rPr>
      </w:pPr>
      <w:proofErr w:type="spellStart"/>
      <w:r w:rsidRPr="00FD486A">
        <w:rPr>
          <w:rFonts w:ascii="Times New Roman" w:hAnsi="Times New Roman" w:cs="Times New Roman"/>
        </w:rPr>
        <w:t>Bossart</w:t>
      </w:r>
      <w:proofErr w:type="spellEnd"/>
      <w:r w:rsidR="00B6478B" w:rsidRPr="00FD486A">
        <w:rPr>
          <w:rFonts w:ascii="Times New Roman" w:hAnsi="Times New Roman" w:cs="Times New Roman"/>
        </w:rPr>
        <w:t>,</w:t>
      </w:r>
      <w:r w:rsidRPr="00FD486A">
        <w:rPr>
          <w:rFonts w:ascii="Times New Roman" w:hAnsi="Times New Roman" w:cs="Times New Roman"/>
        </w:rPr>
        <w:t xml:space="preserve"> G</w:t>
      </w:r>
      <w:r w:rsidR="00B6478B" w:rsidRPr="00FD486A">
        <w:rPr>
          <w:rFonts w:ascii="Times New Roman" w:hAnsi="Times New Roman" w:cs="Times New Roman"/>
        </w:rPr>
        <w:t xml:space="preserve">. </w:t>
      </w:r>
      <w:r w:rsidRPr="00FD486A">
        <w:rPr>
          <w:rFonts w:ascii="Times New Roman" w:hAnsi="Times New Roman" w:cs="Times New Roman"/>
        </w:rPr>
        <w:t xml:space="preserve">D. </w:t>
      </w:r>
      <w:r w:rsidR="00B6478B" w:rsidRPr="00FD486A">
        <w:rPr>
          <w:rFonts w:ascii="Times New Roman" w:hAnsi="Times New Roman" w:cs="Times New Roman"/>
        </w:rPr>
        <w:t>(</w:t>
      </w:r>
      <w:r w:rsidRPr="00FD486A">
        <w:rPr>
          <w:rFonts w:ascii="Times New Roman" w:hAnsi="Times New Roman" w:cs="Times New Roman"/>
        </w:rPr>
        <w:t>2011</w:t>
      </w:r>
      <w:r w:rsidR="00B6478B" w:rsidRPr="00FD486A">
        <w:rPr>
          <w:rFonts w:ascii="Times New Roman" w:hAnsi="Times New Roman" w:cs="Times New Roman"/>
        </w:rPr>
        <w:t>)</w:t>
      </w:r>
      <w:r w:rsidRPr="00FD486A">
        <w:rPr>
          <w:rFonts w:ascii="Times New Roman" w:hAnsi="Times New Roman" w:cs="Times New Roman"/>
        </w:rPr>
        <w:t>. Marine mammals as sentinel</w:t>
      </w:r>
      <w:r w:rsidR="00B21B52" w:rsidRPr="00FD486A">
        <w:rPr>
          <w:rFonts w:ascii="Times New Roman" w:hAnsi="Times New Roman" w:cs="Times New Roman"/>
        </w:rPr>
        <w:t xml:space="preserve"> species for </w:t>
      </w:r>
      <w:r w:rsidRPr="00FD486A">
        <w:rPr>
          <w:rFonts w:ascii="Times New Roman" w:hAnsi="Times New Roman" w:cs="Times New Roman"/>
        </w:rPr>
        <w:t>ocean</w:t>
      </w:r>
      <w:r w:rsidR="00B21B52" w:rsidRPr="00FD486A">
        <w:rPr>
          <w:rFonts w:ascii="Times New Roman" w:hAnsi="Times New Roman" w:cs="Times New Roman"/>
        </w:rPr>
        <w:t>s and human</w:t>
      </w:r>
      <w:r w:rsidRPr="00FD486A">
        <w:rPr>
          <w:rFonts w:ascii="Times New Roman" w:hAnsi="Times New Roman" w:cs="Times New Roman"/>
        </w:rPr>
        <w:t xml:space="preserve"> health. </w:t>
      </w:r>
    </w:p>
    <w:p w14:paraId="2115CCDA" w14:textId="42B5207A" w:rsidR="00111D24" w:rsidRPr="00FD486A" w:rsidRDefault="00111D24" w:rsidP="00B6478B">
      <w:pPr>
        <w:pStyle w:val="NoSpacing"/>
        <w:spacing w:line="480" w:lineRule="auto"/>
        <w:ind w:firstLine="720"/>
        <w:rPr>
          <w:rFonts w:ascii="Times New Roman" w:hAnsi="Times New Roman" w:cs="Times New Roman"/>
        </w:rPr>
      </w:pPr>
      <w:r w:rsidRPr="00FD486A">
        <w:rPr>
          <w:rFonts w:ascii="Times New Roman" w:hAnsi="Times New Roman" w:cs="Times New Roman"/>
          <w:i/>
        </w:rPr>
        <w:t>Veterinary Pathology</w:t>
      </w:r>
      <w:r w:rsidR="00B6478B" w:rsidRPr="00FD486A">
        <w:rPr>
          <w:rFonts w:ascii="Times New Roman" w:hAnsi="Times New Roman" w:cs="Times New Roman"/>
          <w:i/>
        </w:rPr>
        <w:t xml:space="preserve">, </w:t>
      </w:r>
      <w:r w:rsidRPr="00FD486A">
        <w:rPr>
          <w:rFonts w:ascii="Times New Roman" w:hAnsi="Times New Roman" w:cs="Times New Roman"/>
          <w:i/>
        </w:rPr>
        <w:t>48</w:t>
      </w:r>
      <w:r w:rsidR="00B6478B" w:rsidRPr="00FD486A">
        <w:rPr>
          <w:rFonts w:ascii="Times New Roman" w:hAnsi="Times New Roman" w:cs="Times New Roman"/>
          <w:i/>
        </w:rPr>
        <w:t>,</w:t>
      </w:r>
      <w:r w:rsidR="00B6478B" w:rsidRPr="00FD486A">
        <w:rPr>
          <w:rFonts w:ascii="Times New Roman" w:hAnsi="Times New Roman" w:cs="Times New Roman"/>
        </w:rPr>
        <w:t xml:space="preserve"> </w:t>
      </w:r>
      <w:r w:rsidRPr="00FD486A">
        <w:rPr>
          <w:rFonts w:ascii="Times New Roman" w:hAnsi="Times New Roman" w:cs="Times New Roman"/>
        </w:rPr>
        <w:t>676-690.</w:t>
      </w:r>
      <w:r w:rsidR="00B21B52" w:rsidRPr="00FD486A">
        <w:rPr>
          <w:rFonts w:ascii="Times New Roman" w:hAnsi="Times New Roman" w:cs="Times New Roman"/>
        </w:rPr>
        <w:t xml:space="preserve"> https://doi.org/10.1177%2F0300985810388525</w:t>
      </w:r>
    </w:p>
    <w:p w14:paraId="706B5F7A" w14:textId="77777777" w:rsidR="00E32578" w:rsidRDefault="00E32578" w:rsidP="00D705BC">
      <w:pPr>
        <w:pStyle w:val="NoSpacing"/>
        <w:spacing w:line="480" w:lineRule="auto"/>
        <w:rPr>
          <w:rFonts w:ascii="Times New Roman" w:hAnsi="Times New Roman" w:cs="Times New Roman"/>
        </w:rPr>
      </w:pPr>
      <w:proofErr w:type="spellStart"/>
      <w:r w:rsidRPr="00E32578">
        <w:rPr>
          <w:rFonts w:ascii="Times New Roman" w:hAnsi="Times New Roman" w:cs="Times New Roman"/>
        </w:rPr>
        <w:t>Calambokidis</w:t>
      </w:r>
      <w:proofErr w:type="spellEnd"/>
      <w:r w:rsidRPr="00E32578">
        <w:rPr>
          <w:rFonts w:ascii="Times New Roman" w:hAnsi="Times New Roman" w:cs="Times New Roman"/>
        </w:rPr>
        <w:t>, J., Barlow,</w:t>
      </w:r>
      <w:r>
        <w:rPr>
          <w:rFonts w:ascii="Times New Roman" w:hAnsi="Times New Roman" w:cs="Times New Roman"/>
        </w:rPr>
        <w:t xml:space="preserve"> J., </w:t>
      </w:r>
      <w:r w:rsidRPr="00E32578">
        <w:rPr>
          <w:rFonts w:ascii="Times New Roman" w:hAnsi="Times New Roman" w:cs="Times New Roman"/>
        </w:rPr>
        <w:t>Flynn,</w:t>
      </w:r>
      <w:r>
        <w:rPr>
          <w:rFonts w:ascii="Times New Roman" w:hAnsi="Times New Roman" w:cs="Times New Roman"/>
        </w:rPr>
        <w:t xml:space="preserve"> K., </w:t>
      </w:r>
      <w:r w:rsidRPr="00E32578">
        <w:rPr>
          <w:rFonts w:ascii="Times New Roman" w:hAnsi="Times New Roman" w:cs="Times New Roman"/>
        </w:rPr>
        <w:t xml:space="preserve">Dobson, </w:t>
      </w:r>
      <w:r>
        <w:rPr>
          <w:rFonts w:ascii="Times New Roman" w:hAnsi="Times New Roman" w:cs="Times New Roman"/>
        </w:rPr>
        <w:t>E., &amp;</w:t>
      </w:r>
      <w:r w:rsidRPr="00E32578">
        <w:rPr>
          <w:rFonts w:ascii="Times New Roman" w:hAnsi="Times New Roman" w:cs="Times New Roman"/>
        </w:rPr>
        <w:t xml:space="preserve"> </w:t>
      </w:r>
      <w:proofErr w:type="spellStart"/>
      <w:r w:rsidRPr="00E32578">
        <w:rPr>
          <w:rFonts w:ascii="Times New Roman" w:hAnsi="Times New Roman" w:cs="Times New Roman"/>
        </w:rPr>
        <w:t>Steiger</w:t>
      </w:r>
      <w:proofErr w:type="spellEnd"/>
      <w:r>
        <w:rPr>
          <w:rFonts w:ascii="Times New Roman" w:hAnsi="Times New Roman" w:cs="Times New Roman"/>
        </w:rPr>
        <w:t>, G. H</w:t>
      </w:r>
      <w:r w:rsidRPr="00E32578">
        <w:rPr>
          <w:rFonts w:ascii="Times New Roman" w:hAnsi="Times New Roman" w:cs="Times New Roman"/>
        </w:rPr>
        <w:t xml:space="preserve">. </w:t>
      </w:r>
      <w:r>
        <w:rPr>
          <w:rFonts w:ascii="Times New Roman" w:hAnsi="Times New Roman" w:cs="Times New Roman"/>
        </w:rPr>
        <w:t>(</w:t>
      </w:r>
      <w:r w:rsidRPr="00E32578">
        <w:rPr>
          <w:rFonts w:ascii="Times New Roman" w:hAnsi="Times New Roman" w:cs="Times New Roman"/>
        </w:rPr>
        <w:t>2017</w:t>
      </w:r>
      <w:r>
        <w:rPr>
          <w:rFonts w:ascii="Times New Roman" w:hAnsi="Times New Roman" w:cs="Times New Roman"/>
        </w:rPr>
        <w:t>)</w:t>
      </w:r>
      <w:r w:rsidRPr="00E32578">
        <w:rPr>
          <w:rFonts w:ascii="Times New Roman" w:hAnsi="Times New Roman" w:cs="Times New Roman"/>
        </w:rPr>
        <w:t xml:space="preserve">. Update on </w:t>
      </w:r>
    </w:p>
    <w:p w14:paraId="5692B524" w14:textId="623AC6BA" w:rsidR="00F71149" w:rsidRDefault="00E32578" w:rsidP="001B3EBE">
      <w:pPr>
        <w:pStyle w:val="NoSpacing"/>
        <w:spacing w:line="480" w:lineRule="auto"/>
        <w:ind w:left="720"/>
        <w:rPr>
          <w:rFonts w:ascii="Times New Roman" w:hAnsi="Times New Roman" w:cs="Times New Roman"/>
        </w:rPr>
      </w:pPr>
      <w:r w:rsidRPr="00E32578">
        <w:rPr>
          <w:rFonts w:ascii="Times New Roman" w:hAnsi="Times New Roman" w:cs="Times New Roman"/>
        </w:rPr>
        <w:t>abundance, trends, and migrations of humpback whales along the US West Coast. International Whaling Commission Paper SC/A17/NP/13. 17 p.</w:t>
      </w:r>
    </w:p>
    <w:p w14:paraId="385DC483" w14:textId="77777777" w:rsidR="00095A2A" w:rsidRDefault="00095A2A" w:rsidP="00095A2A">
      <w:pPr>
        <w:pStyle w:val="NoSpacing"/>
        <w:spacing w:line="480" w:lineRule="auto"/>
        <w:rPr>
          <w:rFonts w:ascii="Times New Roman" w:hAnsi="Times New Roman" w:cs="Times New Roman"/>
        </w:rPr>
      </w:pPr>
      <w:proofErr w:type="spellStart"/>
      <w:r w:rsidRPr="00095A2A">
        <w:rPr>
          <w:rFonts w:ascii="Times New Roman" w:hAnsi="Times New Roman" w:cs="Times New Roman"/>
        </w:rPr>
        <w:t>Cavole</w:t>
      </w:r>
      <w:proofErr w:type="spellEnd"/>
      <w:r w:rsidRPr="00095A2A">
        <w:rPr>
          <w:rFonts w:ascii="Times New Roman" w:hAnsi="Times New Roman" w:cs="Times New Roman"/>
        </w:rPr>
        <w:t xml:space="preserve">, L. M., </w:t>
      </w:r>
      <w:proofErr w:type="spellStart"/>
      <w:r w:rsidRPr="00095A2A">
        <w:rPr>
          <w:rFonts w:ascii="Times New Roman" w:hAnsi="Times New Roman" w:cs="Times New Roman"/>
        </w:rPr>
        <w:t>Demko</w:t>
      </w:r>
      <w:proofErr w:type="spellEnd"/>
      <w:r w:rsidRPr="00095A2A">
        <w:rPr>
          <w:rFonts w:ascii="Times New Roman" w:hAnsi="Times New Roman" w:cs="Times New Roman"/>
        </w:rPr>
        <w:t>, A. M., Diner, R. E., Giddings, A., Koester, I.,</w:t>
      </w:r>
      <w:r>
        <w:rPr>
          <w:rFonts w:ascii="Times New Roman" w:hAnsi="Times New Roman" w:cs="Times New Roman"/>
        </w:rPr>
        <w:t xml:space="preserve"> </w:t>
      </w:r>
      <w:proofErr w:type="spellStart"/>
      <w:r w:rsidRPr="00095A2A">
        <w:rPr>
          <w:rFonts w:ascii="Times New Roman" w:hAnsi="Times New Roman" w:cs="Times New Roman"/>
        </w:rPr>
        <w:t>Pagniello</w:t>
      </w:r>
      <w:proofErr w:type="spellEnd"/>
      <w:r w:rsidRPr="00095A2A">
        <w:rPr>
          <w:rFonts w:ascii="Times New Roman" w:hAnsi="Times New Roman" w:cs="Times New Roman"/>
        </w:rPr>
        <w:t xml:space="preserve">, C. M. L. S., … </w:t>
      </w:r>
    </w:p>
    <w:p w14:paraId="666DB08B" w14:textId="4B602D9D" w:rsidR="00095A2A" w:rsidRPr="00095A2A" w:rsidRDefault="00095A2A" w:rsidP="001B3EBE">
      <w:pPr>
        <w:pStyle w:val="NoSpacing"/>
        <w:spacing w:line="480" w:lineRule="auto"/>
        <w:ind w:left="720"/>
        <w:rPr>
          <w:rFonts w:ascii="Times New Roman" w:hAnsi="Times New Roman" w:cs="Times New Roman"/>
        </w:rPr>
      </w:pPr>
      <w:r w:rsidRPr="00095A2A">
        <w:rPr>
          <w:rFonts w:ascii="Times New Roman" w:hAnsi="Times New Roman" w:cs="Times New Roman"/>
        </w:rPr>
        <w:t>Franks, P. J. S. (2016). Biological impacts</w:t>
      </w:r>
      <w:r>
        <w:rPr>
          <w:rFonts w:ascii="Times New Roman" w:hAnsi="Times New Roman" w:cs="Times New Roman"/>
        </w:rPr>
        <w:t xml:space="preserve"> </w:t>
      </w:r>
      <w:r w:rsidRPr="00095A2A">
        <w:rPr>
          <w:rFonts w:ascii="Times New Roman" w:hAnsi="Times New Roman" w:cs="Times New Roman"/>
        </w:rPr>
        <w:t>of the 2013–2015 warm‐water anomaly in the Northeast Pacific:</w:t>
      </w:r>
      <w:r>
        <w:rPr>
          <w:rFonts w:ascii="Times New Roman" w:hAnsi="Times New Roman" w:cs="Times New Roman"/>
        </w:rPr>
        <w:t xml:space="preserve"> </w:t>
      </w:r>
      <w:r w:rsidRPr="00095A2A">
        <w:rPr>
          <w:rFonts w:ascii="Times New Roman" w:hAnsi="Times New Roman" w:cs="Times New Roman"/>
        </w:rPr>
        <w:t xml:space="preserve">Winners, losers, and the future. </w:t>
      </w:r>
      <w:r w:rsidRPr="001B3EBE">
        <w:rPr>
          <w:rFonts w:ascii="Times New Roman" w:hAnsi="Times New Roman" w:cs="Times New Roman"/>
          <w:i/>
        </w:rPr>
        <w:t>Oceanography, 29(2),</w:t>
      </w:r>
      <w:r w:rsidRPr="00095A2A">
        <w:rPr>
          <w:rFonts w:ascii="Times New Roman" w:hAnsi="Times New Roman" w:cs="Times New Roman"/>
        </w:rPr>
        <w:t xml:space="preserve"> 273–285.</w:t>
      </w:r>
    </w:p>
    <w:p w14:paraId="54817119" w14:textId="191AB9E9" w:rsidR="00095A2A" w:rsidRDefault="00095A2A" w:rsidP="001B3EBE">
      <w:pPr>
        <w:pStyle w:val="NoSpacing"/>
        <w:spacing w:line="480" w:lineRule="auto"/>
        <w:ind w:firstLine="720"/>
        <w:rPr>
          <w:rFonts w:ascii="Times New Roman" w:hAnsi="Times New Roman" w:cs="Times New Roman"/>
        </w:rPr>
      </w:pPr>
      <w:r w:rsidRPr="00095A2A">
        <w:rPr>
          <w:rFonts w:ascii="Times New Roman" w:hAnsi="Times New Roman" w:cs="Times New Roman"/>
        </w:rPr>
        <w:t>https://doi.org/10.5670/oceanog.2016.32</w:t>
      </w:r>
    </w:p>
    <w:p w14:paraId="141892BE" w14:textId="2762F11D" w:rsidR="00173BB0" w:rsidRPr="00FD486A" w:rsidRDefault="001E7EAB" w:rsidP="00D705BC">
      <w:pPr>
        <w:pStyle w:val="NoSpacing"/>
        <w:spacing w:line="480" w:lineRule="auto"/>
        <w:rPr>
          <w:rFonts w:ascii="Times New Roman" w:hAnsi="Times New Roman" w:cs="Times New Roman"/>
          <w:i/>
        </w:rPr>
      </w:pPr>
      <w:r w:rsidRPr="00FD486A">
        <w:rPr>
          <w:rFonts w:ascii="Times New Roman" w:hAnsi="Times New Roman" w:cs="Times New Roman"/>
        </w:rPr>
        <w:t>Coates</w:t>
      </w:r>
      <w:r w:rsidR="00173BB0" w:rsidRPr="00FD486A">
        <w:rPr>
          <w:rFonts w:ascii="Times New Roman" w:hAnsi="Times New Roman" w:cs="Times New Roman"/>
        </w:rPr>
        <w:t>,</w:t>
      </w:r>
      <w:r w:rsidRPr="00FD486A">
        <w:rPr>
          <w:rFonts w:ascii="Times New Roman" w:hAnsi="Times New Roman" w:cs="Times New Roman"/>
        </w:rPr>
        <w:t xml:space="preserve"> K</w:t>
      </w:r>
      <w:r w:rsidR="00173BB0" w:rsidRPr="00FD486A">
        <w:rPr>
          <w:rFonts w:ascii="Times New Roman" w:hAnsi="Times New Roman" w:cs="Times New Roman"/>
        </w:rPr>
        <w:t xml:space="preserve">. </w:t>
      </w:r>
      <w:r w:rsidRPr="00FD486A">
        <w:rPr>
          <w:rFonts w:ascii="Times New Roman" w:hAnsi="Times New Roman" w:cs="Times New Roman"/>
        </w:rPr>
        <w:t xml:space="preserve">S. </w:t>
      </w:r>
      <w:r w:rsidR="00173BB0" w:rsidRPr="00FD486A">
        <w:rPr>
          <w:rFonts w:ascii="Times New Roman" w:hAnsi="Times New Roman" w:cs="Times New Roman"/>
        </w:rPr>
        <w:t>(</w:t>
      </w:r>
      <w:r w:rsidRPr="00FD486A">
        <w:rPr>
          <w:rFonts w:ascii="Times New Roman" w:hAnsi="Times New Roman" w:cs="Times New Roman"/>
        </w:rPr>
        <w:t>2002</w:t>
      </w:r>
      <w:r w:rsidR="00173BB0" w:rsidRPr="00FD486A">
        <w:rPr>
          <w:rFonts w:ascii="Times New Roman" w:hAnsi="Times New Roman" w:cs="Times New Roman"/>
        </w:rPr>
        <w:t>)</w:t>
      </w:r>
      <w:r w:rsidRPr="00FD486A">
        <w:rPr>
          <w:rFonts w:ascii="Times New Roman" w:hAnsi="Times New Roman" w:cs="Times New Roman"/>
        </w:rPr>
        <w:t>. 1. Border Crossings</w:t>
      </w:r>
      <w:r w:rsidR="00173BB0" w:rsidRPr="00FD486A">
        <w:rPr>
          <w:rFonts w:ascii="Times New Roman" w:hAnsi="Times New Roman" w:cs="Times New Roman"/>
        </w:rPr>
        <w:t>.</w:t>
      </w:r>
      <w:r w:rsidRPr="00FD486A">
        <w:rPr>
          <w:rFonts w:ascii="Times New Roman" w:hAnsi="Times New Roman" w:cs="Times New Roman"/>
        </w:rPr>
        <w:t xml:space="preserve"> </w:t>
      </w:r>
      <w:r w:rsidR="00173BB0" w:rsidRPr="00FD486A">
        <w:rPr>
          <w:rFonts w:ascii="Times New Roman" w:hAnsi="Times New Roman" w:cs="Times New Roman"/>
        </w:rPr>
        <w:t xml:space="preserve">In J. M. </w:t>
      </w:r>
      <w:r w:rsidRPr="00FD486A">
        <w:rPr>
          <w:rFonts w:ascii="Times New Roman" w:hAnsi="Times New Roman" w:cs="Times New Roman"/>
        </w:rPr>
        <w:t>Findlay</w:t>
      </w:r>
      <w:r w:rsidR="00173BB0" w:rsidRPr="00FD486A">
        <w:rPr>
          <w:rFonts w:ascii="Times New Roman" w:hAnsi="Times New Roman" w:cs="Times New Roman"/>
        </w:rPr>
        <w:t xml:space="preserve">, &amp; K. S. </w:t>
      </w:r>
      <w:r w:rsidRPr="00FD486A">
        <w:rPr>
          <w:rFonts w:ascii="Times New Roman" w:hAnsi="Times New Roman" w:cs="Times New Roman"/>
        </w:rPr>
        <w:t>Coates</w:t>
      </w:r>
      <w:r w:rsidR="00173BB0" w:rsidRPr="00FD486A">
        <w:rPr>
          <w:rFonts w:ascii="Times New Roman" w:hAnsi="Times New Roman" w:cs="Times New Roman"/>
        </w:rPr>
        <w:t xml:space="preserve"> (Eds.),</w:t>
      </w:r>
      <w:r w:rsidRPr="00FD486A">
        <w:rPr>
          <w:rFonts w:ascii="Times New Roman" w:hAnsi="Times New Roman" w:cs="Times New Roman"/>
        </w:rPr>
        <w:t xml:space="preserve"> </w:t>
      </w:r>
      <w:r w:rsidRPr="00FD486A">
        <w:rPr>
          <w:rFonts w:ascii="Times New Roman" w:hAnsi="Times New Roman" w:cs="Times New Roman"/>
          <w:i/>
        </w:rPr>
        <w:t xml:space="preserve">Parallel </w:t>
      </w:r>
    </w:p>
    <w:p w14:paraId="6F09D9D9" w14:textId="3173828B" w:rsidR="001E7EAB" w:rsidRPr="00FD486A" w:rsidRDefault="001E7EAB" w:rsidP="00173BB0">
      <w:pPr>
        <w:pStyle w:val="NoSpacing"/>
        <w:spacing w:line="480" w:lineRule="auto"/>
        <w:ind w:left="720"/>
        <w:rPr>
          <w:rFonts w:ascii="Times New Roman" w:hAnsi="Times New Roman" w:cs="Times New Roman"/>
        </w:rPr>
      </w:pPr>
      <w:r w:rsidRPr="00FD486A">
        <w:rPr>
          <w:rFonts w:ascii="Times New Roman" w:hAnsi="Times New Roman" w:cs="Times New Roman"/>
          <w:i/>
        </w:rPr>
        <w:lastRenderedPageBreak/>
        <w:t>destinies: Canadian-American relations west of the Rockies</w:t>
      </w:r>
      <w:r w:rsidR="00173BB0" w:rsidRPr="00FD486A">
        <w:rPr>
          <w:rFonts w:ascii="Times New Roman" w:hAnsi="Times New Roman" w:cs="Times New Roman"/>
        </w:rPr>
        <w:t xml:space="preserve"> (pp. 3-30). Seattle and London: </w:t>
      </w:r>
      <w:r w:rsidRPr="00FD486A">
        <w:rPr>
          <w:rFonts w:ascii="Times New Roman" w:hAnsi="Times New Roman" w:cs="Times New Roman"/>
        </w:rPr>
        <w:t>University of Washington Press</w:t>
      </w:r>
      <w:r w:rsidR="00173BB0" w:rsidRPr="00FD486A">
        <w:rPr>
          <w:rFonts w:ascii="Times New Roman" w:hAnsi="Times New Roman" w:cs="Times New Roman"/>
        </w:rPr>
        <w:t>.</w:t>
      </w:r>
    </w:p>
    <w:p w14:paraId="3A96FBB3" w14:textId="77777777" w:rsidR="002C2CE3" w:rsidRPr="00FD486A" w:rsidRDefault="00DF1CE7"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Cotté</w:t>
      </w:r>
      <w:proofErr w:type="spellEnd"/>
      <w:r w:rsidR="002C2CE3" w:rsidRPr="00FD486A">
        <w:rPr>
          <w:rFonts w:ascii="Times New Roman" w:hAnsi="Times New Roman" w:cs="Times New Roman"/>
        </w:rPr>
        <w:t>,</w:t>
      </w:r>
      <w:r w:rsidRPr="00FD486A">
        <w:rPr>
          <w:rFonts w:ascii="Times New Roman" w:hAnsi="Times New Roman" w:cs="Times New Roman"/>
        </w:rPr>
        <w:t xml:space="preserve"> C</w:t>
      </w:r>
      <w:r w:rsidR="002C2CE3" w:rsidRPr="00FD486A">
        <w:rPr>
          <w:rFonts w:ascii="Times New Roman" w:hAnsi="Times New Roman" w:cs="Times New Roman"/>
        </w:rPr>
        <w:t>.</w:t>
      </w:r>
      <w:r w:rsidRPr="00FD486A">
        <w:rPr>
          <w:rFonts w:ascii="Times New Roman" w:hAnsi="Times New Roman" w:cs="Times New Roman"/>
        </w:rPr>
        <w:t xml:space="preserve">, </w:t>
      </w:r>
      <w:r w:rsidR="002C2CE3" w:rsidRPr="00FD486A">
        <w:rPr>
          <w:rFonts w:ascii="Times New Roman" w:hAnsi="Times New Roman" w:cs="Times New Roman"/>
        </w:rPr>
        <w:t xml:space="preserve">&amp; </w:t>
      </w:r>
      <w:r w:rsidRPr="00FD486A">
        <w:rPr>
          <w:rFonts w:ascii="Times New Roman" w:hAnsi="Times New Roman" w:cs="Times New Roman"/>
        </w:rPr>
        <w:t>Simard</w:t>
      </w:r>
      <w:r w:rsidR="002C2CE3" w:rsidRPr="00FD486A">
        <w:rPr>
          <w:rFonts w:ascii="Times New Roman" w:hAnsi="Times New Roman" w:cs="Times New Roman"/>
        </w:rPr>
        <w:t>,</w:t>
      </w:r>
      <w:r w:rsidRPr="00FD486A">
        <w:rPr>
          <w:rFonts w:ascii="Times New Roman" w:hAnsi="Times New Roman" w:cs="Times New Roman"/>
        </w:rPr>
        <w:t xml:space="preserve"> Y. </w:t>
      </w:r>
      <w:r w:rsidR="002C2CE3" w:rsidRPr="00FD486A">
        <w:rPr>
          <w:rFonts w:ascii="Times New Roman" w:hAnsi="Times New Roman" w:cs="Times New Roman"/>
        </w:rPr>
        <w:t>(</w:t>
      </w:r>
      <w:r w:rsidRPr="00FD486A">
        <w:rPr>
          <w:rFonts w:ascii="Times New Roman" w:hAnsi="Times New Roman" w:cs="Times New Roman"/>
        </w:rPr>
        <w:t>2005</w:t>
      </w:r>
      <w:r w:rsidR="002C2CE3" w:rsidRPr="00FD486A">
        <w:rPr>
          <w:rFonts w:ascii="Times New Roman" w:hAnsi="Times New Roman" w:cs="Times New Roman"/>
        </w:rPr>
        <w:t>)</w:t>
      </w:r>
      <w:r w:rsidRPr="00FD486A">
        <w:rPr>
          <w:rFonts w:ascii="Times New Roman" w:hAnsi="Times New Roman" w:cs="Times New Roman"/>
        </w:rPr>
        <w:t xml:space="preserve">. Formation of dense krill patches under tidal forcing at whale </w:t>
      </w:r>
    </w:p>
    <w:p w14:paraId="3E4AF002" w14:textId="643A3AB1" w:rsidR="00DF1CE7" w:rsidRDefault="00DF1CE7" w:rsidP="00A7479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feeding hot spots in the St. Lawrence Estuary. </w:t>
      </w:r>
      <w:r w:rsidRPr="00FD486A">
        <w:rPr>
          <w:rFonts w:ascii="Times New Roman" w:hAnsi="Times New Roman" w:cs="Times New Roman"/>
          <w:i/>
        </w:rPr>
        <w:t>Marine Ecology Progress Series</w:t>
      </w:r>
      <w:r w:rsidR="00A74793" w:rsidRPr="00FD486A">
        <w:rPr>
          <w:rFonts w:ascii="Times New Roman" w:hAnsi="Times New Roman" w:cs="Times New Roman"/>
          <w:i/>
        </w:rPr>
        <w:t>,</w:t>
      </w:r>
      <w:r w:rsidRPr="00FD486A">
        <w:rPr>
          <w:rFonts w:ascii="Times New Roman" w:hAnsi="Times New Roman" w:cs="Times New Roman"/>
          <w:i/>
        </w:rPr>
        <w:t xml:space="preserve"> 288</w:t>
      </w:r>
      <w:r w:rsidR="00A74793" w:rsidRPr="00FD486A">
        <w:rPr>
          <w:rFonts w:ascii="Times New Roman" w:hAnsi="Times New Roman" w:cs="Times New Roman"/>
          <w:i/>
        </w:rPr>
        <w:t>,</w:t>
      </w:r>
      <w:r w:rsidR="00A74793" w:rsidRPr="00FD486A">
        <w:rPr>
          <w:rFonts w:ascii="Times New Roman" w:hAnsi="Times New Roman" w:cs="Times New Roman"/>
        </w:rPr>
        <w:t xml:space="preserve"> </w:t>
      </w:r>
      <w:r w:rsidRPr="00FD486A">
        <w:rPr>
          <w:rFonts w:ascii="Times New Roman" w:hAnsi="Times New Roman" w:cs="Times New Roman"/>
        </w:rPr>
        <w:t>199-210.</w:t>
      </w:r>
      <w:r w:rsidR="00B21B52" w:rsidRPr="00FD486A">
        <w:rPr>
          <w:rFonts w:ascii="Times New Roman" w:hAnsi="Times New Roman" w:cs="Times New Roman"/>
        </w:rPr>
        <w:t xml:space="preserve"> </w:t>
      </w:r>
      <w:r w:rsidR="001C5A94" w:rsidRPr="00CF69C7">
        <w:rPr>
          <w:rStyle w:val="Hyperlink"/>
          <w:rFonts w:ascii="Times New Roman" w:hAnsi="Times New Roman" w:cs="Times New Roman"/>
          <w:color w:val="auto"/>
          <w:u w:val="none"/>
        </w:rPr>
        <w:t>https://doi:10.3354/meps288199</w:t>
      </w:r>
    </w:p>
    <w:p w14:paraId="6A218A63" w14:textId="3C1A8D2A" w:rsidR="008778E9" w:rsidRDefault="008778E9" w:rsidP="001C5A94">
      <w:pPr>
        <w:pStyle w:val="NoSpacing"/>
        <w:spacing w:line="480" w:lineRule="auto"/>
        <w:ind w:left="720" w:hanging="720"/>
        <w:rPr>
          <w:rFonts w:ascii="Times New Roman" w:hAnsi="Times New Roman" w:cs="Times New Roman"/>
        </w:rPr>
      </w:pPr>
      <w:proofErr w:type="spellStart"/>
      <w:r>
        <w:rPr>
          <w:rFonts w:ascii="Times New Roman" w:hAnsi="Times New Roman" w:cs="Times New Roman"/>
        </w:rPr>
        <w:t>D’Aleo</w:t>
      </w:r>
      <w:proofErr w:type="spellEnd"/>
      <w:r>
        <w:rPr>
          <w:rFonts w:ascii="Times New Roman" w:hAnsi="Times New Roman" w:cs="Times New Roman"/>
        </w:rPr>
        <w:t xml:space="preserve">, J., &amp; Easterbrook, D. (2011). </w:t>
      </w:r>
      <w:r w:rsidR="00D61621">
        <w:rPr>
          <w:rFonts w:ascii="Times New Roman" w:hAnsi="Times New Roman" w:cs="Times New Roman"/>
        </w:rPr>
        <w:t>Chapter 5 - Relationship of multidecadal global temperatures to multidecadal oceanic o</w:t>
      </w:r>
      <w:r w:rsidRPr="008778E9">
        <w:rPr>
          <w:rFonts w:ascii="Times New Roman" w:hAnsi="Times New Roman" w:cs="Times New Roman"/>
        </w:rPr>
        <w:t>scillations</w:t>
      </w:r>
      <w:r>
        <w:rPr>
          <w:rFonts w:ascii="Times New Roman" w:hAnsi="Times New Roman" w:cs="Times New Roman"/>
        </w:rPr>
        <w:t xml:space="preserve">. </w:t>
      </w:r>
      <w:r w:rsidR="00D61621">
        <w:rPr>
          <w:rFonts w:ascii="Times New Roman" w:hAnsi="Times New Roman" w:cs="Times New Roman"/>
        </w:rPr>
        <w:t>In: D</w:t>
      </w:r>
      <w:r w:rsidR="00D61621" w:rsidRPr="00D61621">
        <w:rPr>
          <w:rFonts w:ascii="Times New Roman" w:hAnsi="Times New Roman" w:cs="Times New Roman"/>
        </w:rPr>
        <w:t>.</w:t>
      </w:r>
      <w:r w:rsidR="00D61621">
        <w:rPr>
          <w:rFonts w:ascii="Times New Roman" w:hAnsi="Times New Roman" w:cs="Times New Roman"/>
        </w:rPr>
        <w:t xml:space="preserve"> Easterbrook (Ed</w:t>
      </w:r>
      <w:r w:rsidR="00D61621" w:rsidRPr="00D61621">
        <w:rPr>
          <w:rFonts w:ascii="Times New Roman" w:hAnsi="Times New Roman" w:cs="Times New Roman"/>
        </w:rPr>
        <w:t>.),</w:t>
      </w:r>
      <w:r w:rsidR="00D61621">
        <w:rPr>
          <w:rFonts w:ascii="Times New Roman" w:hAnsi="Times New Roman" w:cs="Times New Roman"/>
        </w:rPr>
        <w:t xml:space="preserve"> </w:t>
      </w:r>
      <w:r w:rsidR="00D61621" w:rsidRPr="00D61621">
        <w:rPr>
          <w:rFonts w:ascii="Times New Roman" w:hAnsi="Times New Roman" w:cs="Times New Roman"/>
        </w:rPr>
        <w:t>Evidence-Based Climate Science: Data Opposing CO2 Emissions as the Primary Source of Global Warming</w:t>
      </w:r>
      <w:r w:rsidR="00D61621">
        <w:rPr>
          <w:rFonts w:ascii="Times New Roman" w:hAnsi="Times New Roman" w:cs="Times New Roman"/>
        </w:rPr>
        <w:t xml:space="preserve"> (pp. 161-184). Oxford: Elsevier.</w:t>
      </w:r>
    </w:p>
    <w:p w14:paraId="744964DD" w14:textId="35D3E946" w:rsidR="001C5A94" w:rsidRPr="00FD486A" w:rsidRDefault="001C5A94" w:rsidP="001C5A94">
      <w:pPr>
        <w:pStyle w:val="NoSpacing"/>
        <w:spacing w:line="480" w:lineRule="auto"/>
        <w:ind w:left="720" w:hanging="720"/>
        <w:rPr>
          <w:rFonts w:ascii="Times New Roman" w:hAnsi="Times New Roman" w:cs="Times New Roman"/>
        </w:rPr>
      </w:pPr>
      <w:r w:rsidRPr="001C5A94">
        <w:rPr>
          <w:rFonts w:ascii="Times New Roman" w:hAnsi="Times New Roman" w:cs="Times New Roman"/>
        </w:rPr>
        <w:t>Di Lorenzo</w:t>
      </w:r>
      <w:r w:rsidR="00E32578">
        <w:rPr>
          <w:rFonts w:ascii="Times New Roman" w:hAnsi="Times New Roman" w:cs="Times New Roman"/>
        </w:rPr>
        <w:t>,</w:t>
      </w:r>
      <w:r w:rsidRPr="001C5A94">
        <w:rPr>
          <w:rFonts w:ascii="Times New Roman" w:hAnsi="Times New Roman" w:cs="Times New Roman"/>
        </w:rPr>
        <w:t xml:space="preserve"> E., Schneider</w:t>
      </w:r>
      <w:r w:rsidR="00E32578">
        <w:rPr>
          <w:rFonts w:ascii="Times New Roman" w:hAnsi="Times New Roman" w:cs="Times New Roman"/>
        </w:rPr>
        <w:t>,</w:t>
      </w:r>
      <w:r w:rsidRPr="001C5A94">
        <w:rPr>
          <w:rFonts w:ascii="Times New Roman" w:hAnsi="Times New Roman" w:cs="Times New Roman"/>
        </w:rPr>
        <w:t xml:space="preserve"> N., Cobb</w:t>
      </w:r>
      <w:r w:rsidR="00E32578">
        <w:rPr>
          <w:rFonts w:ascii="Times New Roman" w:hAnsi="Times New Roman" w:cs="Times New Roman"/>
        </w:rPr>
        <w:t>,</w:t>
      </w:r>
      <w:r w:rsidRPr="001C5A94">
        <w:rPr>
          <w:rFonts w:ascii="Times New Roman" w:hAnsi="Times New Roman" w:cs="Times New Roman"/>
        </w:rPr>
        <w:t xml:space="preserve"> K. M., </w:t>
      </w:r>
      <w:proofErr w:type="spellStart"/>
      <w:r w:rsidRPr="001C5A94">
        <w:rPr>
          <w:rFonts w:ascii="Times New Roman" w:hAnsi="Times New Roman" w:cs="Times New Roman"/>
        </w:rPr>
        <w:t>Chhak</w:t>
      </w:r>
      <w:proofErr w:type="spellEnd"/>
      <w:r w:rsidRPr="001C5A94">
        <w:rPr>
          <w:rFonts w:ascii="Times New Roman" w:hAnsi="Times New Roman" w:cs="Times New Roman"/>
        </w:rPr>
        <w:t>, K, Franks</w:t>
      </w:r>
      <w:r w:rsidR="00E32578">
        <w:rPr>
          <w:rFonts w:ascii="Times New Roman" w:hAnsi="Times New Roman" w:cs="Times New Roman"/>
        </w:rPr>
        <w:t>,</w:t>
      </w:r>
      <w:r w:rsidRPr="001C5A94">
        <w:rPr>
          <w:rFonts w:ascii="Times New Roman" w:hAnsi="Times New Roman" w:cs="Times New Roman"/>
        </w:rPr>
        <w:t xml:space="preserve"> P. J. S., Miller</w:t>
      </w:r>
      <w:r w:rsidR="00E32578">
        <w:rPr>
          <w:rFonts w:ascii="Times New Roman" w:hAnsi="Times New Roman" w:cs="Times New Roman"/>
        </w:rPr>
        <w:t>,</w:t>
      </w:r>
      <w:r w:rsidRPr="001C5A94">
        <w:rPr>
          <w:rFonts w:ascii="Times New Roman" w:hAnsi="Times New Roman" w:cs="Times New Roman"/>
        </w:rPr>
        <w:t xml:space="preserve"> A. J., </w:t>
      </w:r>
      <w:r w:rsidR="00E32578">
        <w:rPr>
          <w:rFonts w:ascii="Times New Roman" w:hAnsi="Times New Roman" w:cs="Times New Roman"/>
        </w:rPr>
        <w:t>…</w:t>
      </w:r>
      <w:r w:rsidRPr="001C5A94">
        <w:rPr>
          <w:rFonts w:ascii="Times New Roman" w:hAnsi="Times New Roman" w:cs="Times New Roman"/>
        </w:rPr>
        <w:t xml:space="preserve"> </w:t>
      </w:r>
      <w:proofErr w:type="spellStart"/>
      <w:r w:rsidRPr="001C5A94">
        <w:rPr>
          <w:rFonts w:ascii="Times New Roman" w:hAnsi="Times New Roman" w:cs="Times New Roman"/>
        </w:rPr>
        <w:t>Rivere</w:t>
      </w:r>
      <w:proofErr w:type="spellEnd"/>
      <w:r w:rsidRPr="001C5A94">
        <w:rPr>
          <w:rFonts w:ascii="Times New Roman" w:hAnsi="Times New Roman" w:cs="Times New Roman"/>
        </w:rPr>
        <w:t>,</w:t>
      </w:r>
      <w:r w:rsidR="00E32578">
        <w:rPr>
          <w:rFonts w:ascii="Times New Roman" w:hAnsi="Times New Roman" w:cs="Times New Roman"/>
        </w:rPr>
        <w:t xml:space="preserve"> P.</w:t>
      </w:r>
      <w:r w:rsidRPr="001C5A94">
        <w:rPr>
          <w:rFonts w:ascii="Times New Roman" w:hAnsi="Times New Roman" w:cs="Times New Roman"/>
        </w:rPr>
        <w:t xml:space="preserve"> </w:t>
      </w:r>
      <w:r w:rsidR="00E32578">
        <w:rPr>
          <w:rFonts w:ascii="Times New Roman" w:hAnsi="Times New Roman" w:cs="Times New Roman"/>
        </w:rPr>
        <w:t>(2008).</w:t>
      </w:r>
      <w:r w:rsidRPr="001C5A94">
        <w:rPr>
          <w:rFonts w:ascii="Times New Roman" w:hAnsi="Times New Roman" w:cs="Times New Roman"/>
        </w:rPr>
        <w:t xml:space="preserve"> North Pacific Gyre Oscillation links ocean climate and ecosystem change. </w:t>
      </w:r>
      <w:proofErr w:type="spellStart"/>
      <w:r w:rsidRPr="00DB3772">
        <w:rPr>
          <w:rFonts w:ascii="Times New Roman" w:hAnsi="Times New Roman" w:cs="Times New Roman"/>
          <w:i/>
        </w:rPr>
        <w:t>Geophys</w:t>
      </w:r>
      <w:proofErr w:type="spellEnd"/>
      <w:r w:rsidRPr="00DB3772">
        <w:rPr>
          <w:rFonts w:ascii="Times New Roman" w:hAnsi="Times New Roman" w:cs="Times New Roman"/>
          <w:i/>
        </w:rPr>
        <w:t>. Res. Let</w:t>
      </w:r>
      <w:r w:rsidR="00DB3772">
        <w:rPr>
          <w:rFonts w:ascii="Times New Roman" w:hAnsi="Times New Roman" w:cs="Times New Roman"/>
          <w:i/>
        </w:rPr>
        <w:t>ters</w:t>
      </w:r>
      <w:r w:rsidRPr="001C5A94">
        <w:rPr>
          <w:rFonts w:ascii="Times New Roman" w:hAnsi="Times New Roman" w:cs="Times New Roman"/>
        </w:rPr>
        <w:t xml:space="preserve">, </w:t>
      </w:r>
      <w:r w:rsidRPr="00DB3772">
        <w:rPr>
          <w:rFonts w:ascii="Times New Roman" w:hAnsi="Times New Roman" w:cs="Times New Roman"/>
          <w:i/>
        </w:rPr>
        <w:t>35</w:t>
      </w:r>
      <w:r w:rsidRPr="001C5A94">
        <w:rPr>
          <w:rFonts w:ascii="Times New Roman" w:hAnsi="Times New Roman" w:cs="Times New Roman"/>
        </w:rPr>
        <w:t>, L08607, doi:10.1029/2007GL032838.</w:t>
      </w:r>
    </w:p>
    <w:p w14:paraId="51119FF3" w14:textId="6ACDC19C" w:rsidR="008A27D3" w:rsidRPr="00FD486A" w:rsidRDefault="00114060" w:rsidP="008A27D3">
      <w:pPr>
        <w:pStyle w:val="NoSpacing"/>
        <w:spacing w:line="480" w:lineRule="auto"/>
        <w:ind w:left="720" w:hanging="720"/>
        <w:rPr>
          <w:rFonts w:ascii="Times New Roman" w:hAnsi="Times New Roman" w:cs="Times New Roman"/>
        </w:rPr>
      </w:pPr>
      <w:r w:rsidRPr="00FD486A">
        <w:rPr>
          <w:rFonts w:ascii="Times New Roman" w:hAnsi="Times New Roman" w:cs="Times New Roman"/>
        </w:rPr>
        <w:t>Di</w:t>
      </w:r>
      <w:r w:rsidR="00656431">
        <w:rPr>
          <w:rFonts w:ascii="Times New Roman" w:hAnsi="Times New Roman" w:cs="Times New Roman"/>
        </w:rPr>
        <w:t xml:space="preserve"> </w:t>
      </w:r>
      <w:r w:rsidRPr="00FD486A">
        <w:rPr>
          <w:rFonts w:ascii="Times New Roman" w:hAnsi="Times New Roman" w:cs="Times New Roman"/>
        </w:rPr>
        <w:t>Lorenzo</w:t>
      </w:r>
      <w:r w:rsidR="00A54F13" w:rsidRPr="00FD486A">
        <w:rPr>
          <w:rFonts w:ascii="Times New Roman" w:hAnsi="Times New Roman" w:cs="Times New Roman"/>
        </w:rPr>
        <w:t>,</w:t>
      </w:r>
      <w:r w:rsidRPr="00FD486A">
        <w:rPr>
          <w:rFonts w:ascii="Times New Roman" w:hAnsi="Times New Roman" w:cs="Times New Roman"/>
        </w:rPr>
        <w:t xml:space="preserve"> E</w:t>
      </w:r>
      <w:r w:rsidR="00A54F13" w:rsidRPr="00FD486A">
        <w:rPr>
          <w:rFonts w:ascii="Times New Roman" w:hAnsi="Times New Roman" w:cs="Times New Roman"/>
        </w:rPr>
        <w:t>., &amp;</w:t>
      </w:r>
      <w:r w:rsidRPr="00FD486A">
        <w:rPr>
          <w:rFonts w:ascii="Times New Roman" w:hAnsi="Times New Roman" w:cs="Times New Roman"/>
        </w:rPr>
        <w:t xml:space="preserve"> Mantua</w:t>
      </w:r>
      <w:r w:rsidR="00A54F13" w:rsidRPr="00FD486A">
        <w:rPr>
          <w:rFonts w:ascii="Times New Roman" w:hAnsi="Times New Roman" w:cs="Times New Roman"/>
        </w:rPr>
        <w:t>,</w:t>
      </w:r>
      <w:r w:rsidRPr="00FD486A">
        <w:rPr>
          <w:rFonts w:ascii="Times New Roman" w:hAnsi="Times New Roman" w:cs="Times New Roman"/>
        </w:rPr>
        <w:t xml:space="preserve"> N. </w:t>
      </w:r>
      <w:r w:rsidR="00A54F13" w:rsidRPr="00FD486A">
        <w:rPr>
          <w:rFonts w:ascii="Times New Roman" w:hAnsi="Times New Roman" w:cs="Times New Roman"/>
        </w:rPr>
        <w:t>(</w:t>
      </w:r>
      <w:r w:rsidRPr="00FD486A">
        <w:rPr>
          <w:rFonts w:ascii="Times New Roman" w:hAnsi="Times New Roman" w:cs="Times New Roman"/>
        </w:rPr>
        <w:t>2016</w:t>
      </w:r>
      <w:r w:rsidR="00A54F13" w:rsidRPr="00FD486A">
        <w:rPr>
          <w:rFonts w:ascii="Times New Roman" w:hAnsi="Times New Roman" w:cs="Times New Roman"/>
        </w:rPr>
        <w:t>)</w:t>
      </w:r>
      <w:r w:rsidRPr="00FD486A">
        <w:rPr>
          <w:rFonts w:ascii="Times New Roman" w:hAnsi="Times New Roman" w:cs="Times New Roman"/>
        </w:rPr>
        <w:t>.</w:t>
      </w:r>
      <w:r w:rsidR="008A27D3" w:rsidRPr="00FD486A">
        <w:rPr>
          <w:rFonts w:ascii="Times New Roman" w:hAnsi="Times New Roman" w:cs="Times New Roman"/>
        </w:rPr>
        <w:t xml:space="preserve"> Multi-year persistence of the 2014/15 North Paciﬁc marine heat</w:t>
      </w:r>
      <w:r w:rsidRPr="00FD486A">
        <w:rPr>
          <w:rFonts w:ascii="Times New Roman" w:hAnsi="Times New Roman" w:cs="Times New Roman"/>
        </w:rPr>
        <w:t>wave</w:t>
      </w:r>
      <w:r w:rsidR="00A54F13" w:rsidRPr="00FD486A">
        <w:rPr>
          <w:rFonts w:ascii="Times New Roman" w:hAnsi="Times New Roman" w:cs="Times New Roman"/>
        </w:rPr>
        <w:t>.</w:t>
      </w:r>
      <w:r w:rsidRPr="00FD486A">
        <w:rPr>
          <w:rFonts w:ascii="Times New Roman" w:hAnsi="Times New Roman" w:cs="Times New Roman"/>
        </w:rPr>
        <w:t xml:space="preserve"> </w:t>
      </w:r>
      <w:r w:rsidRPr="00FD486A">
        <w:rPr>
          <w:rFonts w:ascii="Times New Roman" w:hAnsi="Times New Roman" w:cs="Times New Roman"/>
          <w:i/>
        </w:rPr>
        <w:t>Nature Climate Change</w:t>
      </w:r>
      <w:r w:rsidR="00A54F13" w:rsidRPr="00FD486A">
        <w:rPr>
          <w:rFonts w:ascii="Times New Roman" w:hAnsi="Times New Roman" w:cs="Times New Roman"/>
          <w:i/>
        </w:rPr>
        <w:t>,</w:t>
      </w:r>
      <w:r w:rsidRPr="00FD486A">
        <w:rPr>
          <w:rFonts w:ascii="Times New Roman" w:hAnsi="Times New Roman" w:cs="Times New Roman"/>
          <w:i/>
        </w:rPr>
        <w:t xml:space="preserve"> 6</w:t>
      </w:r>
      <w:r w:rsidR="00A54F13" w:rsidRPr="00FD486A">
        <w:rPr>
          <w:rFonts w:ascii="Times New Roman" w:hAnsi="Times New Roman" w:cs="Times New Roman"/>
          <w:i/>
        </w:rPr>
        <w:t xml:space="preserve">, </w:t>
      </w:r>
      <w:r w:rsidRPr="00FD486A">
        <w:rPr>
          <w:rFonts w:ascii="Times New Roman" w:hAnsi="Times New Roman" w:cs="Times New Roman"/>
        </w:rPr>
        <w:t>1042-</w:t>
      </w:r>
      <w:r w:rsidR="008A27D3" w:rsidRPr="00FD486A">
        <w:rPr>
          <w:rFonts w:ascii="Times New Roman" w:hAnsi="Times New Roman" w:cs="Times New Roman"/>
        </w:rPr>
        <w:t>1047, doi:10.1038/NCLIMATE3082.</w:t>
      </w:r>
    </w:p>
    <w:p w14:paraId="774B6002" w14:textId="77777777" w:rsidR="009E54E1" w:rsidRPr="00FD486A" w:rsidRDefault="00C77163" w:rsidP="00D705BC">
      <w:pPr>
        <w:pStyle w:val="NoSpacing"/>
        <w:spacing w:line="480" w:lineRule="auto"/>
        <w:rPr>
          <w:rFonts w:ascii="Times New Roman" w:hAnsi="Times New Roman" w:cs="Times New Roman"/>
        </w:rPr>
      </w:pPr>
      <w:r w:rsidRPr="00FD486A">
        <w:rPr>
          <w:rFonts w:ascii="Times New Roman" w:hAnsi="Times New Roman" w:cs="Times New Roman"/>
        </w:rPr>
        <w:t>Evans</w:t>
      </w:r>
      <w:r w:rsidR="009E54E1" w:rsidRPr="00FD486A">
        <w:rPr>
          <w:rFonts w:ascii="Times New Roman" w:hAnsi="Times New Roman" w:cs="Times New Roman"/>
        </w:rPr>
        <w:t>,</w:t>
      </w:r>
      <w:r w:rsidRPr="00FD486A">
        <w:rPr>
          <w:rFonts w:ascii="Times New Roman" w:hAnsi="Times New Roman" w:cs="Times New Roman"/>
        </w:rPr>
        <w:t xml:space="preserve"> K</w:t>
      </w:r>
      <w:r w:rsidR="009E54E1" w:rsidRPr="00FD486A">
        <w:rPr>
          <w:rFonts w:ascii="Times New Roman" w:hAnsi="Times New Roman" w:cs="Times New Roman"/>
        </w:rPr>
        <w:t>.</w:t>
      </w:r>
      <w:r w:rsidRPr="00FD486A">
        <w:rPr>
          <w:rFonts w:ascii="Times New Roman" w:hAnsi="Times New Roman" w:cs="Times New Roman"/>
        </w:rPr>
        <w:t>, Thresher</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Warneke</w:t>
      </w:r>
      <w:proofErr w:type="spellEnd"/>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Bradshaw</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Pook</w:t>
      </w:r>
      <w:proofErr w:type="spellEnd"/>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w:t>
      </w:r>
      <w:r w:rsidRPr="00FD486A">
        <w:rPr>
          <w:rFonts w:ascii="Times New Roman" w:hAnsi="Times New Roman" w:cs="Times New Roman"/>
        </w:rPr>
        <w:t>, Thiele</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proofErr w:type="spellStart"/>
      <w:r w:rsidRPr="00FD486A">
        <w:rPr>
          <w:rFonts w:ascii="Times New Roman" w:hAnsi="Times New Roman" w:cs="Times New Roman"/>
        </w:rPr>
        <w:t>Hindell</w:t>
      </w:r>
      <w:proofErr w:type="spellEnd"/>
      <w:r w:rsidR="009E54E1" w:rsidRPr="00FD486A">
        <w:rPr>
          <w:rFonts w:ascii="Times New Roman" w:hAnsi="Times New Roman" w:cs="Times New Roman"/>
        </w:rPr>
        <w:t>,</w:t>
      </w:r>
      <w:r w:rsidRPr="00FD486A">
        <w:rPr>
          <w:rFonts w:ascii="Times New Roman" w:hAnsi="Times New Roman" w:cs="Times New Roman"/>
        </w:rPr>
        <w:t xml:space="preserve"> </w:t>
      </w:r>
    </w:p>
    <w:p w14:paraId="733DB980" w14:textId="5D153DC0" w:rsidR="00C77163" w:rsidRPr="00FD486A" w:rsidRDefault="00C77163" w:rsidP="009E54E1">
      <w:pPr>
        <w:pStyle w:val="NoSpacing"/>
        <w:spacing w:line="480" w:lineRule="auto"/>
        <w:ind w:left="720"/>
        <w:rPr>
          <w:rFonts w:ascii="Times New Roman" w:hAnsi="Times New Roman" w:cs="Times New Roman"/>
        </w:rPr>
      </w:pPr>
      <w:r w:rsidRPr="00FD486A">
        <w:rPr>
          <w:rFonts w:ascii="Times New Roman" w:hAnsi="Times New Roman" w:cs="Times New Roman"/>
        </w:rPr>
        <w:t>M</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Periodic variability in cetacean strandings: links to large-scale climate events. </w:t>
      </w:r>
      <w:r w:rsidRPr="00FD486A">
        <w:rPr>
          <w:rFonts w:ascii="Times New Roman" w:hAnsi="Times New Roman" w:cs="Times New Roman"/>
          <w:i/>
        </w:rPr>
        <w:t>Biology Letters</w:t>
      </w:r>
      <w:r w:rsidR="009E54E1" w:rsidRPr="00FD486A">
        <w:rPr>
          <w:rFonts w:ascii="Times New Roman" w:hAnsi="Times New Roman" w:cs="Times New Roman"/>
          <w:i/>
        </w:rPr>
        <w:t>,</w:t>
      </w:r>
      <w:r w:rsidRPr="00FD486A">
        <w:rPr>
          <w:rFonts w:ascii="Times New Roman" w:hAnsi="Times New Roman" w:cs="Times New Roman"/>
          <w:i/>
        </w:rPr>
        <w:t xml:space="preserve"> 1</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147-150.</w:t>
      </w:r>
      <w:r w:rsidR="0042481E" w:rsidRPr="00FD486A">
        <w:rPr>
          <w:rFonts w:ascii="Times New Roman" w:hAnsi="Times New Roman" w:cs="Times New Roman"/>
        </w:rPr>
        <w:t xml:space="preserve"> https://dx.doi.org/10.1098%2Frsbl.2005.0313</w:t>
      </w:r>
    </w:p>
    <w:p w14:paraId="5321F243" w14:textId="77777777" w:rsidR="00CE367C" w:rsidRPr="00FD486A" w:rsidRDefault="00BF2229" w:rsidP="00D705BC">
      <w:pPr>
        <w:pStyle w:val="NoSpacing"/>
        <w:spacing w:line="480" w:lineRule="auto"/>
        <w:rPr>
          <w:rFonts w:ascii="Times New Roman" w:hAnsi="Times New Roman" w:cs="Times New Roman"/>
        </w:rPr>
      </w:pPr>
      <w:r w:rsidRPr="00FD486A">
        <w:rPr>
          <w:rFonts w:ascii="Times New Roman" w:hAnsi="Times New Roman" w:cs="Times New Roman"/>
        </w:rPr>
        <w:t>Evans</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G</w:t>
      </w:r>
      <w:r w:rsidR="0064496C" w:rsidRPr="00FD486A">
        <w:rPr>
          <w:rFonts w:ascii="Times New Roman" w:hAnsi="Times New Roman" w:cs="Times New Roman"/>
        </w:rPr>
        <w:t xml:space="preserve">. </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Pierce</w:t>
      </w:r>
      <w:r w:rsidR="0064496C" w:rsidRPr="00FD486A">
        <w:rPr>
          <w:rFonts w:ascii="Times New Roman" w:hAnsi="Times New Roman" w:cs="Times New Roman"/>
        </w:rPr>
        <w:t>,</w:t>
      </w:r>
      <w:r w:rsidRPr="00FD486A">
        <w:rPr>
          <w:rFonts w:ascii="Times New Roman" w:hAnsi="Times New Roman" w:cs="Times New Roman"/>
        </w:rPr>
        <w:t xml:space="preserve"> G</w:t>
      </w:r>
      <w:r w:rsidR="0064496C" w:rsidRPr="00FD486A">
        <w:rPr>
          <w:rFonts w:ascii="Times New Roman" w:hAnsi="Times New Roman" w:cs="Times New Roman"/>
        </w:rPr>
        <w:t xml:space="preserve">. </w:t>
      </w:r>
      <w:r w:rsidRPr="00FD486A">
        <w:rPr>
          <w:rFonts w:ascii="Times New Roman" w:hAnsi="Times New Roman" w:cs="Times New Roman"/>
        </w:rPr>
        <w:t>J</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proofErr w:type="spellStart"/>
      <w:r w:rsidRPr="00FD486A">
        <w:rPr>
          <w:rFonts w:ascii="Times New Roman" w:hAnsi="Times New Roman" w:cs="Times New Roman"/>
        </w:rPr>
        <w:t>Panigada</w:t>
      </w:r>
      <w:proofErr w:type="spellEnd"/>
      <w:r w:rsidR="0064496C" w:rsidRPr="00FD486A">
        <w:rPr>
          <w:rFonts w:ascii="Times New Roman" w:hAnsi="Times New Roman" w:cs="Times New Roman"/>
        </w:rPr>
        <w:t>,</w:t>
      </w:r>
      <w:r w:rsidRPr="00FD486A">
        <w:rPr>
          <w:rFonts w:ascii="Times New Roman" w:hAnsi="Times New Roman" w:cs="Times New Roman"/>
        </w:rPr>
        <w:t xml:space="preserve"> S. </w:t>
      </w:r>
      <w:r w:rsidR="0064496C" w:rsidRPr="00FD486A">
        <w:rPr>
          <w:rFonts w:ascii="Times New Roman" w:hAnsi="Times New Roman" w:cs="Times New Roman"/>
        </w:rPr>
        <w:t>(</w:t>
      </w:r>
      <w:r w:rsidR="00801B1D" w:rsidRPr="00FD486A">
        <w:rPr>
          <w:rFonts w:ascii="Times New Roman" w:hAnsi="Times New Roman" w:cs="Times New Roman"/>
        </w:rPr>
        <w:t>2010</w:t>
      </w:r>
      <w:r w:rsidR="0064496C" w:rsidRPr="00FD486A">
        <w:rPr>
          <w:rFonts w:ascii="Times New Roman" w:hAnsi="Times New Roman" w:cs="Times New Roman"/>
        </w:rPr>
        <w:t>)</w:t>
      </w:r>
      <w:r w:rsidR="00801B1D" w:rsidRPr="00FD486A">
        <w:rPr>
          <w:rFonts w:ascii="Times New Roman" w:hAnsi="Times New Roman" w:cs="Times New Roman"/>
        </w:rPr>
        <w:t>.</w:t>
      </w:r>
      <w:r w:rsidRPr="00FD486A">
        <w:rPr>
          <w:rFonts w:ascii="Times New Roman" w:hAnsi="Times New Roman" w:cs="Times New Roman"/>
        </w:rPr>
        <w:t xml:space="preserve"> Climate change and marine mammals. </w:t>
      </w:r>
    </w:p>
    <w:p w14:paraId="491F9C55" w14:textId="5FDC95E8" w:rsidR="00BF2229" w:rsidRPr="00FD486A" w:rsidRDefault="00BF2229" w:rsidP="0042481E">
      <w:pPr>
        <w:pStyle w:val="NoSpacing"/>
        <w:spacing w:line="480" w:lineRule="auto"/>
        <w:ind w:left="720"/>
        <w:rPr>
          <w:rFonts w:ascii="Times New Roman" w:hAnsi="Times New Roman" w:cs="Times New Roman"/>
        </w:rPr>
      </w:pPr>
      <w:r w:rsidRPr="00FD486A">
        <w:rPr>
          <w:rFonts w:ascii="Times New Roman" w:hAnsi="Times New Roman" w:cs="Times New Roman"/>
          <w:i/>
        </w:rPr>
        <w:t>Journal of the Marine Biological Association of the United Kingdom</w:t>
      </w:r>
      <w:r w:rsidR="00CE367C" w:rsidRPr="00FD486A">
        <w:rPr>
          <w:rFonts w:ascii="Times New Roman" w:hAnsi="Times New Roman" w:cs="Times New Roman"/>
          <w:i/>
        </w:rPr>
        <w:t>,</w:t>
      </w:r>
      <w:r w:rsidRPr="00FD486A">
        <w:rPr>
          <w:rFonts w:ascii="Times New Roman" w:hAnsi="Times New Roman" w:cs="Times New Roman"/>
          <w:i/>
        </w:rPr>
        <w:t xml:space="preserve"> 90</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1483-1487.</w:t>
      </w:r>
      <w:r w:rsidR="0042481E" w:rsidRPr="00FD486A">
        <w:rPr>
          <w:rFonts w:ascii="Times New Roman" w:hAnsi="Times New Roman" w:cs="Times New Roman"/>
        </w:rPr>
        <w:t xml:space="preserve"> https://doi.org/10.1017/S0025315410001815</w:t>
      </w:r>
    </w:p>
    <w:p w14:paraId="4CE7DAD3" w14:textId="77777777" w:rsidR="00284D23" w:rsidRPr="00FD486A" w:rsidRDefault="004C1C24" w:rsidP="00D705BC">
      <w:pPr>
        <w:pStyle w:val="NoSpacing"/>
        <w:spacing w:line="480" w:lineRule="auto"/>
        <w:rPr>
          <w:rFonts w:ascii="Times New Roman" w:hAnsi="Times New Roman" w:cs="Times New Roman"/>
          <w:i/>
        </w:rPr>
      </w:pPr>
      <w:r w:rsidRPr="00FD486A">
        <w:rPr>
          <w:rFonts w:ascii="Times New Roman" w:hAnsi="Times New Roman" w:cs="Times New Roman"/>
        </w:rPr>
        <w:t>Evans</w:t>
      </w:r>
      <w:r w:rsidR="00284D23" w:rsidRPr="00FD486A">
        <w:rPr>
          <w:rFonts w:ascii="Times New Roman" w:hAnsi="Times New Roman" w:cs="Times New Roman"/>
        </w:rPr>
        <w:t>,</w:t>
      </w:r>
      <w:r w:rsidRPr="00FD486A">
        <w:rPr>
          <w:rFonts w:ascii="Times New Roman" w:hAnsi="Times New Roman" w:cs="Times New Roman"/>
        </w:rPr>
        <w:t xml:space="preserve"> P</w:t>
      </w:r>
      <w:r w:rsidR="00284D23" w:rsidRPr="00FD486A">
        <w:rPr>
          <w:rFonts w:ascii="Times New Roman" w:hAnsi="Times New Roman" w:cs="Times New Roman"/>
        </w:rPr>
        <w:t xml:space="preserve">. </w:t>
      </w:r>
      <w:r w:rsidRPr="00FD486A">
        <w:rPr>
          <w:rFonts w:ascii="Times New Roman" w:hAnsi="Times New Roman" w:cs="Times New Roman"/>
        </w:rPr>
        <w:t>G</w:t>
      </w:r>
      <w:r w:rsidR="00284D23" w:rsidRPr="00FD486A">
        <w:rPr>
          <w:rFonts w:ascii="Times New Roman" w:hAnsi="Times New Roman" w:cs="Times New Roman"/>
        </w:rPr>
        <w:t xml:space="preserve">. </w:t>
      </w:r>
      <w:r w:rsidRPr="00FD486A">
        <w:rPr>
          <w:rFonts w:ascii="Times New Roman" w:hAnsi="Times New Roman" w:cs="Times New Roman"/>
        </w:rPr>
        <w:t>H</w:t>
      </w:r>
      <w:r w:rsidR="00284D23" w:rsidRPr="00FD486A">
        <w:rPr>
          <w:rFonts w:ascii="Times New Roman" w:hAnsi="Times New Roman" w:cs="Times New Roman"/>
        </w:rPr>
        <w:t>.</w:t>
      </w:r>
      <w:r w:rsidRPr="00FD486A">
        <w:rPr>
          <w:rFonts w:ascii="Times New Roman" w:hAnsi="Times New Roman" w:cs="Times New Roman"/>
        </w:rPr>
        <w:t xml:space="preserve">, </w:t>
      </w:r>
      <w:r w:rsidR="00284D23" w:rsidRPr="00FD486A">
        <w:rPr>
          <w:rFonts w:ascii="Times New Roman" w:hAnsi="Times New Roman" w:cs="Times New Roman"/>
        </w:rPr>
        <w:t xml:space="preserve">&amp; </w:t>
      </w:r>
      <w:proofErr w:type="spellStart"/>
      <w:r w:rsidRPr="00FD486A">
        <w:rPr>
          <w:rFonts w:ascii="Times New Roman" w:hAnsi="Times New Roman" w:cs="Times New Roman"/>
        </w:rPr>
        <w:t>Bjørge</w:t>
      </w:r>
      <w:proofErr w:type="spellEnd"/>
      <w:r w:rsidR="00284D23" w:rsidRPr="00FD486A">
        <w:rPr>
          <w:rFonts w:ascii="Times New Roman" w:hAnsi="Times New Roman" w:cs="Times New Roman"/>
        </w:rPr>
        <w:t>,</w:t>
      </w:r>
      <w:r w:rsidRPr="00FD486A">
        <w:rPr>
          <w:rFonts w:ascii="Times New Roman" w:hAnsi="Times New Roman" w:cs="Times New Roman"/>
        </w:rPr>
        <w:t xml:space="preserve"> A. </w:t>
      </w:r>
      <w:r w:rsidR="00284D23" w:rsidRPr="00FD486A">
        <w:rPr>
          <w:rFonts w:ascii="Times New Roman" w:hAnsi="Times New Roman" w:cs="Times New Roman"/>
        </w:rPr>
        <w:t>(</w:t>
      </w:r>
      <w:r w:rsidRPr="00FD486A">
        <w:rPr>
          <w:rFonts w:ascii="Times New Roman" w:hAnsi="Times New Roman" w:cs="Times New Roman"/>
        </w:rPr>
        <w:t>2013</w:t>
      </w:r>
      <w:r w:rsidR="00284D23" w:rsidRPr="00FD486A">
        <w:rPr>
          <w:rFonts w:ascii="Times New Roman" w:hAnsi="Times New Roman" w:cs="Times New Roman"/>
        </w:rPr>
        <w:t>)</w:t>
      </w:r>
      <w:r w:rsidRPr="00FD486A">
        <w:rPr>
          <w:rFonts w:ascii="Times New Roman" w:hAnsi="Times New Roman" w:cs="Times New Roman"/>
        </w:rPr>
        <w:t xml:space="preserve">. Impacts of climate change on marine mammals. </w:t>
      </w:r>
      <w:r w:rsidRPr="00FD486A">
        <w:rPr>
          <w:rFonts w:ascii="Times New Roman" w:hAnsi="Times New Roman" w:cs="Times New Roman"/>
          <w:i/>
        </w:rPr>
        <w:t xml:space="preserve">Marine </w:t>
      </w:r>
    </w:p>
    <w:p w14:paraId="6E2E6FB4" w14:textId="77777777" w:rsidR="0042481E" w:rsidRPr="00FD486A" w:rsidRDefault="004C1C24" w:rsidP="00D705BC">
      <w:pPr>
        <w:pStyle w:val="NoSpacing"/>
        <w:spacing w:line="480" w:lineRule="auto"/>
        <w:ind w:firstLine="720"/>
        <w:rPr>
          <w:rFonts w:ascii="Times New Roman" w:hAnsi="Times New Roman" w:cs="Times New Roman"/>
        </w:rPr>
      </w:pPr>
      <w:r w:rsidRPr="00FD486A">
        <w:rPr>
          <w:rFonts w:ascii="Times New Roman" w:hAnsi="Times New Roman" w:cs="Times New Roman"/>
          <w:i/>
        </w:rPr>
        <w:t>Climate Change Impacts Partnership: Science Review 2013</w:t>
      </w:r>
      <w:r w:rsidR="00284D23" w:rsidRPr="00FD486A">
        <w:rPr>
          <w:rFonts w:ascii="Times New Roman" w:hAnsi="Times New Roman" w:cs="Times New Roman"/>
          <w:i/>
        </w:rPr>
        <w:t>,</w:t>
      </w:r>
      <w:r w:rsidR="00284D23" w:rsidRPr="00FD486A">
        <w:rPr>
          <w:rFonts w:ascii="Times New Roman" w:hAnsi="Times New Roman" w:cs="Times New Roman"/>
        </w:rPr>
        <w:t xml:space="preserve"> </w:t>
      </w:r>
      <w:r w:rsidRPr="00FD486A">
        <w:rPr>
          <w:rFonts w:ascii="Times New Roman" w:hAnsi="Times New Roman" w:cs="Times New Roman"/>
        </w:rPr>
        <w:t>134-148.</w:t>
      </w:r>
      <w:r w:rsidR="0042481E" w:rsidRPr="00FD486A">
        <w:rPr>
          <w:rFonts w:ascii="Times New Roman" w:hAnsi="Times New Roman" w:cs="Times New Roman"/>
        </w:rPr>
        <w:t xml:space="preserve"> </w:t>
      </w:r>
    </w:p>
    <w:p w14:paraId="6576C062" w14:textId="38960444" w:rsidR="0007209F" w:rsidRPr="00FD486A" w:rsidRDefault="0042481E" w:rsidP="00D705BC">
      <w:pPr>
        <w:pStyle w:val="NoSpacing"/>
        <w:spacing w:line="480" w:lineRule="auto"/>
        <w:ind w:firstLine="720"/>
        <w:rPr>
          <w:rFonts w:ascii="Times New Roman" w:hAnsi="Times New Roman" w:cs="Times New Roman"/>
        </w:rPr>
      </w:pPr>
      <w:r w:rsidRPr="00FD486A">
        <w:rPr>
          <w:rFonts w:ascii="Times New Roman" w:hAnsi="Times New Roman" w:cs="Times New Roman"/>
        </w:rPr>
        <w:t>https://doi:10.14465/2013.arc15.134-148</w:t>
      </w:r>
    </w:p>
    <w:p w14:paraId="7198F6DF" w14:textId="77777777" w:rsidR="00A539B6" w:rsidRDefault="00A539B6" w:rsidP="00A539B6">
      <w:pPr>
        <w:pStyle w:val="NoSpacing"/>
        <w:spacing w:line="480" w:lineRule="auto"/>
        <w:rPr>
          <w:rFonts w:ascii="Times New Roman" w:hAnsi="Times New Roman" w:cs="Times New Roman"/>
        </w:rPr>
      </w:pPr>
      <w:r w:rsidRPr="00A539B6">
        <w:rPr>
          <w:rFonts w:ascii="Times New Roman" w:hAnsi="Times New Roman" w:cs="Times New Roman"/>
        </w:rPr>
        <w:lastRenderedPageBreak/>
        <w:t>Evenson, J.</w:t>
      </w:r>
      <w:r>
        <w:rPr>
          <w:rFonts w:ascii="Times New Roman" w:hAnsi="Times New Roman" w:cs="Times New Roman"/>
        </w:rPr>
        <w:t xml:space="preserve"> </w:t>
      </w:r>
      <w:r w:rsidRPr="00A539B6">
        <w:rPr>
          <w:rFonts w:ascii="Times New Roman" w:hAnsi="Times New Roman" w:cs="Times New Roman"/>
        </w:rPr>
        <w:t>R., Anderson,</w:t>
      </w:r>
      <w:r>
        <w:rPr>
          <w:rFonts w:ascii="Times New Roman" w:hAnsi="Times New Roman" w:cs="Times New Roman"/>
        </w:rPr>
        <w:t xml:space="preserve"> D., </w:t>
      </w:r>
      <w:proofErr w:type="spellStart"/>
      <w:r w:rsidRPr="00A539B6">
        <w:rPr>
          <w:rFonts w:ascii="Times New Roman" w:hAnsi="Times New Roman" w:cs="Times New Roman"/>
        </w:rPr>
        <w:t>Murphie</w:t>
      </w:r>
      <w:proofErr w:type="spellEnd"/>
      <w:r w:rsidRPr="00A539B6">
        <w:rPr>
          <w:rFonts w:ascii="Times New Roman" w:hAnsi="Times New Roman" w:cs="Times New Roman"/>
        </w:rPr>
        <w:t>,</w:t>
      </w:r>
      <w:r>
        <w:rPr>
          <w:rFonts w:ascii="Times New Roman" w:hAnsi="Times New Roman" w:cs="Times New Roman"/>
        </w:rPr>
        <w:t xml:space="preserve"> B. L., </w:t>
      </w:r>
      <w:proofErr w:type="spellStart"/>
      <w:r w:rsidRPr="00A539B6">
        <w:rPr>
          <w:rFonts w:ascii="Times New Roman" w:hAnsi="Times New Roman" w:cs="Times New Roman"/>
        </w:rPr>
        <w:t>Cyra</w:t>
      </w:r>
      <w:proofErr w:type="spellEnd"/>
      <w:r w:rsidRPr="00A539B6">
        <w:rPr>
          <w:rFonts w:ascii="Times New Roman" w:hAnsi="Times New Roman" w:cs="Times New Roman"/>
        </w:rPr>
        <w:t>,</w:t>
      </w:r>
      <w:r>
        <w:rPr>
          <w:rFonts w:ascii="Times New Roman" w:hAnsi="Times New Roman" w:cs="Times New Roman"/>
        </w:rPr>
        <w:t xml:space="preserve"> T. A., &amp; </w:t>
      </w:r>
      <w:proofErr w:type="spellStart"/>
      <w:r w:rsidRPr="00A539B6">
        <w:rPr>
          <w:rFonts w:ascii="Times New Roman" w:hAnsi="Times New Roman" w:cs="Times New Roman"/>
        </w:rPr>
        <w:t>Calambokidis</w:t>
      </w:r>
      <w:proofErr w:type="spellEnd"/>
      <w:r>
        <w:rPr>
          <w:rFonts w:ascii="Times New Roman" w:hAnsi="Times New Roman" w:cs="Times New Roman"/>
        </w:rPr>
        <w:t>, J</w:t>
      </w:r>
      <w:r w:rsidRPr="00A539B6">
        <w:rPr>
          <w:rFonts w:ascii="Times New Roman" w:hAnsi="Times New Roman" w:cs="Times New Roman"/>
        </w:rPr>
        <w:t xml:space="preserve">. </w:t>
      </w:r>
      <w:r>
        <w:rPr>
          <w:rFonts w:ascii="Times New Roman" w:hAnsi="Times New Roman" w:cs="Times New Roman"/>
        </w:rPr>
        <w:t>(</w:t>
      </w:r>
      <w:r w:rsidRPr="00A539B6">
        <w:rPr>
          <w:rFonts w:ascii="Times New Roman" w:hAnsi="Times New Roman" w:cs="Times New Roman"/>
        </w:rPr>
        <w:t>2016</w:t>
      </w:r>
      <w:r>
        <w:rPr>
          <w:rFonts w:ascii="Times New Roman" w:hAnsi="Times New Roman" w:cs="Times New Roman"/>
        </w:rPr>
        <w:t xml:space="preserve">). </w:t>
      </w:r>
    </w:p>
    <w:p w14:paraId="42DBC883" w14:textId="1443BA88" w:rsidR="00A539B6" w:rsidRDefault="00A539B6" w:rsidP="001B3EBE">
      <w:pPr>
        <w:pStyle w:val="NoSpacing"/>
        <w:spacing w:line="480" w:lineRule="auto"/>
        <w:ind w:left="720"/>
        <w:rPr>
          <w:rFonts w:ascii="Times New Roman" w:hAnsi="Times New Roman" w:cs="Times New Roman"/>
        </w:rPr>
      </w:pPr>
      <w:r w:rsidRPr="00A539B6">
        <w:rPr>
          <w:rFonts w:ascii="Times New Roman" w:hAnsi="Times New Roman" w:cs="Times New Roman"/>
        </w:rPr>
        <w:t>Disappearance and return of harbor porpoise to Puget Sound: 20 year pattern revealed from winter aerial surveys. Technical Report. Washington Department of Fish and Wildlife, Wildlife Program and Cascadia Research Collective, Olympia, WA. 27 p. http://wdfw.wa.gov/publications/01787/</w:t>
      </w:r>
    </w:p>
    <w:p w14:paraId="5A79692F" w14:textId="77777777" w:rsidR="00A74793" w:rsidRPr="00FD486A" w:rsidRDefault="007556B5" w:rsidP="00A74793">
      <w:pPr>
        <w:pStyle w:val="NoSpacing"/>
        <w:spacing w:line="480" w:lineRule="auto"/>
        <w:rPr>
          <w:rFonts w:ascii="Times New Roman" w:hAnsi="Times New Roman" w:cs="Times New Roman"/>
        </w:rPr>
      </w:pPr>
      <w:r w:rsidRPr="00FD486A">
        <w:rPr>
          <w:rFonts w:ascii="Times New Roman" w:hAnsi="Times New Roman" w:cs="Times New Roman"/>
        </w:rPr>
        <w:t>Fire</w:t>
      </w:r>
      <w:r w:rsidR="00A74793" w:rsidRPr="00FD486A">
        <w:rPr>
          <w:rFonts w:ascii="Times New Roman" w:hAnsi="Times New Roman" w:cs="Times New Roman"/>
        </w:rPr>
        <w:t>,</w:t>
      </w:r>
      <w:r w:rsidRPr="00FD486A">
        <w:rPr>
          <w:rFonts w:ascii="Times New Roman" w:hAnsi="Times New Roman" w:cs="Times New Roman"/>
        </w:rPr>
        <w:t xml:space="preserve"> S</w:t>
      </w:r>
      <w:r w:rsidR="00A74793" w:rsidRPr="00FD486A">
        <w:rPr>
          <w:rFonts w:ascii="Times New Roman" w:hAnsi="Times New Roman" w:cs="Times New Roman"/>
        </w:rPr>
        <w:t xml:space="preserve">. </w:t>
      </w:r>
      <w:r w:rsidRPr="00FD486A">
        <w:rPr>
          <w:rFonts w:ascii="Times New Roman" w:hAnsi="Times New Roman" w:cs="Times New Roman"/>
        </w:rPr>
        <w:t>E</w:t>
      </w:r>
      <w:r w:rsidR="00A74793" w:rsidRPr="00FD486A">
        <w:rPr>
          <w:rFonts w:ascii="Times New Roman" w:hAnsi="Times New Roman" w:cs="Times New Roman"/>
        </w:rPr>
        <w:t>.</w:t>
      </w:r>
      <w:r w:rsidRPr="00FD486A">
        <w:rPr>
          <w:rFonts w:ascii="Times New Roman" w:hAnsi="Times New Roman" w:cs="Times New Roman"/>
        </w:rPr>
        <w:t>, Wang</w:t>
      </w:r>
      <w:r w:rsidR="00A74793" w:rsidRPr="00FD486A">
        <w:rPr>
          <w:rFonts w:ascii="Times New Roman" w:hAnsi="Times New Roman" w:cs="Times New Roman"/>
        </w:rPr>
        <w:t>,</w:t>
      </w:r>
      <w:r w:rsidRPr="00FD486A">
        <w:rPr>
          <w:rFonts w:ascii="Times New Roman" w:hAnsi="Times New Roman" w:cs="Times New Roman"/>
        </w:rPr>
        <w:t xml:space="preserve"> Z</w:t>
      </w:r>
      <w:r w:rsidR="00A74793" w:rsidRPr="00FD486A">
        <w:rPr>
          <w:rFonts w:ascii="Times New Roman" w:hAnsi="Times New Roman" w:cs="Times New Roman"/>
        </w:rPr>
        <w:t>.</w:t>
      </w:r>
      <w:r w:rsidRPr="00FD486A">
        <w:rPr>
          <w:rFonts w:ascii="Times New Roman" w:hAnsi="Times New Roman" w:cs="Times New Roman"/>
        </w:rPr>
        <w:t>, Berman</w:t>
      </w:r>
      <w:r w:rsidR="00A74793" w:rsidRPr="00FD486A">
        <w:rPr>
          <w:rFonts w:ascii="Times New Roman" w:hAnsi="Times New Roman" w:cs="Times New Roman"/>
        </w:rPr>
        <w:t>,</w:t>
      </w:r>
      <w:r w:rsidRPr="00FD486A">
        <w:rPr>
          <w:rFonts w:ascii="Times New Roman" w:hAnsi="Times New Roman" w:cs="Times New Roman"/>
        </w:rPr>
        <w:t xml:space="preserve"> M</w:t>
      </w:r>
      <w:r w:rsidR="00A74793" w:rsidRPr="00FD486A">
        <w:rPr>
          <w:rFonts w:ascii="Times New Roman" w:hAnsi="Times New Roman" w:cs="Times New Roman"/>
        </w:rPr>
        <w:t>.</w:t>
      </w:r>
      <w:r w:rsidRPr="00FD486A">
        <w:rPr>
          <w:rFonts w:ascii="Times New Roman" w:hAnsi="Times New Roman" w:cs="Times New Roman"/>
        </w:rPr>
        <w:t>, Langlois</w:t>
      </w:r>
      <w:r w:rsidR="00A74793" w:rsidRPr="00FD486A">
        <w:rPr>
          <w:rFonts w:ascii="Times New Roman" w:hAnsi="Times New Roman" w:cs="Times New Roman"/>
        </w:rPr>
        <w:t>,</w:t>
      </w:r>
      <w:r w:rsidRPr="00FD486A">
        <w:rPr>
          <w:rFonts w:ascii="Times New Roman" w:hAnsi="Times New Roman" w:cs="Times New Roman"/>
        </w:rPr>
        <w:t xml:space="preserve"> G</w:t>
      </w:r>
      <w:r w:rsidR="00A74793" w:rsidRPr="00FD486A">
        <w:rPr>
          <w:rFonts w:ascii="Times New Roman" w:hAnsi="Times New Roman" w:cs="Times New Roman"/>
        </w:rPr>
        <w:t xml:space="preserve">. </w:t>
      </w:r>
      <w:r w:rsidRPr="00FD486A">
        <w:rPr>
          <w:rFonts w:ascii="Times New Roman" w:hAnsi="Times New Roman" w:cs="Times New Roman"/>
        </w:rPr>
        <w:t>W</w:t>
      </w:r>
      <w:r w:rsidR="00A74793" w:rsidRPr="00FD486A">
        <w:rPr>
          <w:rFonts w:ascii="Times New Roman" w:hAnsi="Times New Roman" w:cs="Times New Roman"/>
        </w:rPr>
        <w:t>.</w:t>
      </w:r>
      <w:r w:rsidRPr="00FD486A">
        <w:rPr>
          <w:rFonts w:ascii="Times New Roman" w:hAnsi="Times New Roman" w:cs="Times New Roman"/>
        </w:rPr>
        <w:t>, Morton</w:t>
      </w:r>
      <w:r w:rsidR="00A74793" w:rsidRPr="00FD486A">
        <w:rPr>
          <w:rFonts w:ascii="Times New Roman" w:hAnsi="Times New Roman" w:cs="Times New Roman"/>
        </w:rPr>
        <w:t>,</w:t>
      </w:r>
      <w:r w:rsidRPr="00FD486A">
        <w:rPr>
          <w:rFonts w:ascii="Times New Roman" w:hAnsi="Times New Roman" w:cs="Times New Roman"/>
        </w:rPr>
        <w:t xml:space="preserve"> S</w:t>
      </w:r>
      <w:r w:rsidR="00A74793" w:rsidRPr="00FD486A">
        <w:rPr>
          <w:rFonts w:ascii="Times New Roman" w:hAnsi="Times New Roman" w:cs="Times New Roman"/>
        </w:rPr>
        <w:t xml:space="preserve">. </w:t>
      </w:r>
      <w:r w:rsidRPr="00FD486A">
        <w:rPr>
          <w:rFonts w:ascii="Times New Roman" w:hAnsi="Times New Roman" w:cs="Times New Roman"/>
        </w:rPr>
        <w:t>L</w:t>
      </w:r>
      <w:r w:rsidR="00A74793"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Sekula</w:t>
      </w:r>
      <w:proofErr w:type="spellEnd"/>
      <w:r w:rsidRPr="00FD486A">
        <w:rPr>
          <w:rFonts w:ascii="Times New Roman" w:hAnsi="Times New Roman" w:cs="Times New Roman"/>
        </w:rPr>
        <w:t>-Wood</w:t>
      </w:r>
      <w:r w:rsidR="00A74793" w:rsidRPr="00FD486A">
        <w:rPr>
          <w:rFonts w:ascii="Times New Roman" w:hAnsi="Times New Roman" w:cs="Times New Roman"/>
        </w:rPr>
        <w:t>,</w:t>
      </w:r>
      <w:r w:rsidRPr="00FD486A">
        <w:rPr>
          <w:rFonts w:ascii="Times New Roman" w:hAnsi="Times New Roman" w:cs="Times New Roman"/>
        </w:rPr>
        <w:t xml:space="preserve"> E</w:t>
      </w:r>
      <w:r w:rsidR="00A74793" w:rsidRPr="00FD486A">
        <w:rPr>
          <w:rFonts w:ascii="Times New Roman" w:hAnsi="Times New Roman" w:cs="Times New Roman"/>
        </w:rPr>
        <w:t>.</w:t>
      </w:r>
      <w:r w:rsidRPr="00FD486A">
        <w:rPr>
          <w:rFonts w:ascii="Times New Roman" w:hAnsi="Times New Roman" w:cs="Times New Roman"/>
        </w:rPr>
        <w:t xml:space="preserve">, </w:t>
      </w:r>
      <w:r w:rsidR="00A74793" w:rsidRPr="00FD486A">
        <w:rPr>
          <w:rFonts w:ascii="Times New Roman" w:hAnsi="Times New Roman" w:cs="Times New Roman"/>
        </w:rPr>
        <w:t xml:space="preserve">&amp; </w:t>
      </w:r>
      <w:r w:rsidRPr="00FD486A">
        <w:rPr>
          <w:rFonts w:ascii="Times New Roman" w:hAnsi="Times New Roman" w:cs="Times New Roman"/>
        </w:rPr>
        <w:t>Benitez-</w:t>
      </w:r>
    </w:p>
    <w:p w14:paraId="7ED49F4E" w14:textId="58B9597D" w:rsidR="007556B5" w:rsidRPr="00FD486A" w:rsidRDefault="007556B5" w:rsidP="00A74793">
      <w:pPr>
        <w:pStyle w:val="NoSpacing"/>
        <w:spacing w:line="480" w:lineRule="auto"/>
        <w:ind w:left="720"/>
        <w:rPr>
          <w:rFonts w:ascii="Times New Roman" w:hAnsi="Times New Roman" w:cs="Times New Roman"/>
        </w:rPr>
      </w:pPr>
      <w:r w:rsidRPr="00FD486A">
        <w:rPr>
          <w:rFonts w:ascii="Times New Roman" w:hAnsi="Times New Roman" w:cs="Times New Roman"/>
        </w:rPr>
        <w:t>Nelson</w:t>
      </w:r>
      <w:r w:rsidR="00A74793" w:rsidRPr="00FD486A">
        <w:rPr>
          <w:rFonts w:ascii="Times New Roman" w:hAnsi="Times New Roman" w:cs="Times New Roman"/>
        </w:rPr>
        <w:t>,</w:t>
      </w:r>
      <w:r w:rsidRPr="00FD486A">
        <w:rPr>
          <w:rFonts w:ascii="Times New Roman" w:hAnsi="Times New Roman" w:cs="Times New Roman"/>
        </w:rPr>
        <w:t xml:space="preserve"> C</w:t>
      </w:r>
      <w:r w:rsidR="00A74793" w:rsidRPr="00FD486A">
        <w:rPr>
          <w:rFonts w:ascii="Times New Roman" w:hAnsi="Times New Roman" w:cs="Times New Roman"/>
        </w:rPr>
        <w:t xml:space="preserve">. </w:t>
      </w:r>
      <w:r w:rsidRPr="00FD486A">
        <w:rPr>
          <w:rFonts w:ascii="Times New Roman" w:hAnsi="Times New Roman" w:cs="Times New Roman"/>
        </w:rPr>
        <w:t xml:space="preserve">R. </w:t>
      </w:r>
      <w:r w:rsidR="00A74793" w:rsidRPr="00FD486A">
        <w:rPr>
          <w:rFonts w:ascii="Times New Roman" w:hAnsi="Times New Roman" w:cs="Times New Roman"/>
        </w:rPr>
        <w:t>(</w:t>
      </w:r>
      <w:r w:rsidRPr="00FD486A">
        <w:rPr>
          <w:rFonts w:ascii="Times New Roman" w:hAnsi="Times New Roman" w:cs="Times New Roman"/>
        </w:rPr>
        <w:t>2010</w:t>
      </w:r>
      <w:r w:rsidR="00A74793" w:rsidRPr="00FD486A">
        <w:rPr>
          <w:rFonts w:ascii="Times New Roman" w:hAnsi="Times New Roman" w:cs="Times New Roman"/>
        </w:rPr>
        <w:t>)</w:t>
      </w:r>
      <w:r w:rsidRPr="00FD486A">
        <w:rPr>
          <w:rFonts w:ascii="Times New Roman" w:hAnsi="Times New Roman" w:cs="Times New Roman"/>
        </w:rPr>
        <w:t xml:space="preserve">. Trophic transfer of the harmful algal toxin domoic acid as a cause of death in a </w:t>
      </w:r>
      <w:proofErr w:type="spellStart"/>
      <w:r w:rsidRPr="00FD486A">
        <w:rPr>
          <w:rFonts w:ascii="Times New Roman" w:hAnsi="Times New Roman" w:cs="Times New Roman"/>
        </w:rPr>
        <w:t>minke</w:t>
      </w:r>
      <w:proofErr w:type="spellEnd"/>
      <w:r w:rsidRPr="00FD486A">
        <w:rPr>
          <w:rFonts w:ascii="Times New Roman" w:hAnsi="Times New Roman" w:cs="Times New Roman"/>
        </w:rPr>
        <w:t xml:space="preserve"> whale (</w:t>
      </w:r>
      <w:proofErr w:type="spellStart"/>
      <w:r w:rsidRPr="00FD486A">
        <w:rPr>
          <w:rFonts w:ascii="Times New Roman" w:hAnsi="Times New Roman" w:cs="Times New Roman"/>
          <w:i/>
        </w:rPr>
        <w:t>Balaenoptera</w:t>
      </w:r>
      <w:proofErr w:type="spellEnd"/>
      <w:r w:rsidRPr="00FD486A">
        <w:rPr>
          <w:rFonts w:ascii="Times New Roman" w:hAnsi="Times New Roman" w:cs="Times New Roman"/>
          <w:i/>
        </w:rPr>
        <w:t xml:space="preserve"> </w:t>
      </w:r>
      <w:proofErr w:type="spellStart"/>
      <w:r w:rsidRPr="00FD486A">
        <w:rPr>
          <w:rFonts w:ascii="Times New Roman" w:hAnsi="Times New Roman" w:cs="Times New Roman"/>
          <w:i/>
        </w:rPr>
        <w:t>acutorostrata</w:t>
      </w:r>
      <w:proofErr w:type="spellEnd"/>
      <w:r w:rsidRPr="00FD486A">
        <w:rPr>
          <w:rFonts w:ascii="Times New Roman" w:hAnsi="Times New Roman" w:cs="Times New Roman"/>
        </w:rPr>
        <w:t xml:space="preserve">) stranding in southern California. </w:t>
      </w:r>
      <w:r w:rsidRPr="00FD486A">
        <w:rPr>
          <w:rFonts w:ascii="Times New Roman" w:hAnsi="Times New Roman" w:cs="Times New Roman"/>
          <w:i/>
        </w:rPr>
        <w:t>Aquatic Mammals</w:t>
      </w:r>
      <w:r w:rsidR="00A74793" w:rsidRPr="00FD486A">
        <w:rPr>
          <w:rFonts w:ascii="Times New Roman" w:hAnsi="Times New Roman" w:cs="Times New Roman"/>
          <w:i/>
        </w:rPr>
        <w:t>,</w:t>
      </w:r>
      <w:r w:rsidRPr="00FD486A">
        <w:rPr>
          <w:rFonts w:ascii="Times New Roman" w:hAnsi="Times New Roman" w:cs="Times New Roman"/>
          <w:i/>
        </w:rPr>
        <w:t xml:space="preserve"> 36</w:t>
      </w:r>
      <w:r w:rsidR="00A74793" w:rsidRPr="00FD486A">
        <w:rPr>
          <w:rFonts w:ascii="Times New Roman" w:hAnsi="Times New Roman" w:cs="Times New Roman"/>
          <w:i/>
        </w:rPr>
        <w:t>,</w:t>
      </w:r>
      <w:r w:rsidR="00A74793" w:rsidRPr="00FD486A">
        <w:rPr>
          <w:rFonts w:ascii="Times New Roman" w:hAnsi="Times New Roman" w:cs="Times New Roman"/>
        </w:rPr>
        <w:t xml:space="preserve"> </w:t>
      </w:r>
      <w:r w:rsidRPr="00FD486A">
        <w:rPr>
          <w:rFonts w:ascii="Times New Roman" w:hAnsi="Times New Roman" w:cs="Times New Roman"/>
        </w:rPr>
        <w:t>342-350.</w:t>
      </w:r>
      <w:r w:rsidR="0042481E" w:rsidRPr="00FD486A">
        <w:rPr>
          <w:rFonts w:ascii="Times New Roman" w:hAnsi="Times New Roman" w:cs="Times New Roman"/>
        </w:rPr>
        <w:t xml:space="preserve"> https://doi:10.1578/AM.36.4.2010.342</w:t>
      </w:r>
    </w:p>
    <w:p w14:paraId="344E2611" w14:textId="77777777" w:rsidR="00A74793" w:rsidRPr="00FD486A" w:rsidRDefault="007556B5" w:rsidP="00A74793">
      <w:pPr>
        <w:pStyle w:val="NoSpacing"/>
        <w:spacing w:line="480" w:lineRule="auto"/>
        <w:rPr>
          <w:rFonts w:ascii="Times New Roman" w:hAnsi="Times New Roman" w:cs="Times New Roman"/>
        </w:rPr>
      </w:pPr>
      <w:proofErr w:type="spellStart"/>
      <w:r w:rsidRPr="00FD486A">
        <w:rPr>
          <w:rFonts w:ascii="Times New Roman" w:hAnsi="Times New Roman" w:cs="Times New Roman"/>
        </w:rPr>
        <w:t>Flewelling</w:t>
      </w:r>
      <w:proofErr w:type="spellEnd"/>
      <w:r w:rsidR="00A74793" w:rsidRPr="00FD486A">
        <w:rPr>
          <w:rFonts w:ascii="Times New Roman" w:hAnsi="Times New Roman" w:cs="Times New Roman"/>
        </w:rPr>
        <w:t>,</w:t>
      </w:r>
      <w:r w:rsidRPr="00FD486A">
        <w:rPr>
          <w:rFonts w:ascii="Times New Roman" w:hAnsi="Times New Roman" w:cs="Times New Roman"/>
        </w:rPr>
        <w:t xml:space="preserve"> L</w:t>
      </w:r>
      <w:r w:rsidR="00A74793" w:rsidRPr="00FD486A">
        <w:rPr>
          <w:rFonts w:ascii="Times New Roman" w:hAnsi="Times New Roman" w:cs="Times New Roman"/>
        </w:rPr>
        <w:t xml:space="preserve">. </w:t>
      </w:r>
      <w:r w:rsidRPr="00FD486A">
        <w:rPr>
          <w:rFonts w:ascii="Times New Roman" w:hAnsi="Times New Roman" w:cs="Times New Roman"/>
        </w:rPr>
        <w:t>J</w:t>
      </w:r>
      <w:r w:rsidR="00A74793"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Naar</w:t>
      </w:r>
      <w:proofErr w:type="spellEnd"/>
      <w:r w:rsidR="00A74793" w:rsidRPr="00FD486A">
        <w:rPr>
          <w:rFonts w:ascii="Times New Roman" w:hAnsi="Times New Roman" w:cs="Times New Roman"/>
        </w:rPr>
        <w:t>,</w:t>
      </w:r>
      <w:r w:rsidRPr="00FD486A">
        <w:rPr>
          <w:rFonts w:ascii="Times New Roman" w:hAnsi="Times New Roman" w:cs="Times New Roman"/>
        </w:rPr>
        <w:t xml:space="preserve"> J</w:t>
      </w:r>
      <w:r w:rsidR="00A74793" w:rsidRPr="00FD486A">
        <w:rPr>
          <w:rFonts w:ascii="Times New Roman" w:hAnsi="Times New Roman" w:cs="Times New Roman"/>
        </w:rPr>
        <w:t xml:space="preserve">. </w:t>
      </w:r>
      <w:r w:rsidRPr="00FD486A">
        <w:rPr>
          <w:rFonts w:ascii="Times New Roman" w:hAnsi="Times New Roman" w:cs="Times New Roman"/>
        </w:rPr>
        <w:t>P</w:t>
      </w:r>
      <w:r w:rsidR="00A74793" w:rsidRPr="00FD486A">
        <w:rPr>
          <w:rFonts w:ascii="Times New Roman" w:hAnsi="Times New Roman" w:cs="Times New Roman"/>
        </w:rPr>
        <w:t>.</w:t>
      </w:r>
      <w:r w:rsidRPr="00FD486A">
        <w:rPr>
          <w:rFonts w:ascii="Times New Roman" w:hAnsi="Times New Roman" w:cs="Times New Roman"/>
        </w:rPr>
        <w:t>, Abbott</w:t>
      </w:r>
      <w:r w:rsidR="00A74793" w:rsidRPr="00FD486A">
        <w:rPr>
          <w:rFonts w:ascii="Times New Roman" w:hAnsi="Times New Roman" w:cs="Times New Roman"/>
        </w:rPr>
        <w:t>,</w:t>
      </w:r>
      <w:r w:rsidRPr="00FD486A">
        <w:rPr>
          <w:rFonts w:ascii="Times New Roman" w:hAnsi="Times New Roman" w:cs="Times New Roman"/>
        </w:rPr>
        <w:t xml:space="preserve"> J</w:t>
      </w:r>
      <w:r w:rsidR="00A74793" w:rsidRPr="00FD486A">
        <w:rPr>
          <w:rFonts w:ascii="Times New Roman" w:hAnsi="Times New Roman" w:cs="Times New Roman"/>
        </w:rPr>
        <w:t xml:space="preserve">. </w:t>
      </w:r>
      <w:r w:rsidRPr="00FD486A">
        <w:rPr>
          <w:rFonts w:ascii="Times New Roman" w:hAnsi="Times New Roman" w:cs="Times New Roman"/>
        </w:rPr>
        <w:t>P</w:t>
      </w:r>
      <w:r w:rsidR="00A74793" w:rsidRPr="00FD486A">
        <w:rPr>
          <w:rFonts w:ascii="Times New Roman" w:hAnsi="Times New Roman" w:cs="Times New Roman"/>
        </w:rPr>
        <w:t>.</w:t>
      </w:r>
      <w:r w:rsidRPr="00FD486A">
        <w:rPr>
          <w:rFonts w:ascii="Times New Roman" w:hAnsi="Times New Roman" w:cs="Times New Roman"/>
        </w:rPr>
        <w:t>, Baden</w:t>
      </w:r>
      <w:r w:rsidR="00A74793" w:rsidRPr="00FD486A">
        <w:rPr>
          <w:rFonts w:ascii="Times New Roman" w:hAnsi="Times New Roman" w:cs="Times New Roman"/>
        </w:rPr>
        <w:t>,</w:t>
      </w:r>
      <w:r w:rsidRPr="00FD486A">
        <w:rPr>
          <w:rFonts w:ascii="Times New Roman" w:hAnsi="Times New Roman" w:cs="Times New Roman"/>
        </w:rPr>
        <w:t xml:space="preserve"> D</w:t>
      </w:r>
      <w:r w:rsidR="00A74793" w:rsidRPr="00FD486A">
        <w:rPr>
          <w:rFonts w:ascii="Times New Roman" w:hAnsi="Times New Roman" w:cs="Times New Roman"/>
        </w:rPr>
        <w:t xml:space="preserve">. </w:t>
      </w:r>
      <w:r w:rsidRPr="00FD486A">
        <w:rPr>
          <w:rFonts w:ascii="Times New Roman" w:hAnsi="Times New Roman" w:cs="Times New Roman"/>
        </w:rPr>
        <w:t>G</w:t>
      </w:r>
      <w:r w:rsidR="00A74793" w:rsidRPr="00FD486A">
        <w:rPr>
          <w:rFonts w:ascii="Times New Roman" w:hAnsi="Times New Roman" w:cs="Times New Roman"/>
        </w:rPr>
        <w:t>.</w:t>
      </w:r>
      <w:r w:rsidRPr="00FD486A">
        <w:rPr>
          <w:rFonts w:ascii="Times New Roman" w:hAnsi="Times New Roman" w:cs="Times New Roman"/>
        </w:rPr>
        <w:t>, Barros</w:t>
      </w:r>
      <w:r w:rsidR="00A74793" w:rsidRPr="00FD486A">
        <w:rPr>
          <w:rFonts w:ascii="Times New Roman" w:hAnsi="Times New Roman" w:cs="Times New Roman"/>
        </w:rPr>
        <w:t>,</w:t>
      </w:r>
      <w:r w:rsidRPr="00FD486A">
        <w:rPr>
          <w:rFonts w:ascii="Times New Roman" w:hAnsi="Times New Roman" w:cs="Times New Roman"/>
        </w:rPr>
        <w:t xml:space="preserve"> N</w:t>
      </w:r>
      <w:r w:rsidR="00A74793" w:rsidRPr="00FD486A">
        <w:rPr>
          <w:rFonts w:ascii="Times New Roman" w:hAnsi="Times New Roman" w:cs="Times New Roman"/>
        </w:rPr>
        <w:t xml:space="preserve">. </w:t>
      </w:r>
      <w:r w:rsidRPr="00FD486A">
        <w:rPr>
          <w:rFonts w:ascii="Times New Roman" w:hAnsi="Times New Roman" w:cs="Times New Roman"/>
        </w:rPr>
        <w:t>B</w:t>
      </w:r>
      <w:r w:rsidR="00A74793" w:rsidRPr="00FD486A">
        <w:rPr>
          <w:rFonts w:ascii="Times New Roman" w:hAnsi="Times New Roman" w:cs="Times New Roman"/>
        </w:rPr>
        <w:t>.</w:t>
      </w:r>
      <w:r w:rsidRPr="00FD486A">
        <w:rPr>
          <w:rFonts w:ascii="Times New Roman" w:hAnsi="Times New Roman" w:cs="Times New Roman"/>
        </w:rPr>
        <w:t xml:space="preserve">, </w:t>
      </w:r>
      <w:proofErr w:type="spellStart"/>
      <w:r w:rsidR="00A74793" w:rsidRPr="00FD486A">
        <w:rPr>
          <w:rFonts w:ascii="Times New Roman" w:hAnsi="Times New Roman" w:cs="Times New Roman"/>
        </w:rPr>
        <w:t>Bossart</w:t>
      </w:r>
      <w:proofErr w:type="spellEnd"/>
      <w:r w:rsidR="00A74793" w:rsidRPr="00FD486A">
        <w:rPr>
          <w:rFonts w:ascii="Times New Roman" w:hAnsi="Times New Roman" w:cs="Times New Roman"/>
        </w:rPr>
        <w:t>, G. D</w:t>
      </w:r>
      <w:r w:rsidRPr="00FD486A">
        <w:rPr>
          <w:rFonts w:ascii="Times New Roman" w:hAnsi="Times New Roman" w:cs="Times New Roman"/>
        </w:rPr>
        <w:t>.</w:t>
      </w:r>
      <w:r w:rsidR="00A74793" w:rsidRPr="00FD486A">
        <w:rPr>
          <w:rFonts w:ascii="Times New Roman" w:hAnsi="Times New Roman" w:cs="Times New Roman"/>
        </w:rPr>
        <w:t xml:space="preserve">, . . . </w:t>
      </w:r>
    </w:p>
    <w:p w14:paraId="6776BE46" w14:textId="736534B1" w:rsidR="007556B5" w:rsidRPr="00FD486A" w:rsidRDefault="00A74793" w:rsidP="00A74793">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Landsberg</w:t>
      </w:r>
      <w:proofErr w:type="spellEnd"/>
      <w:r w:rsidRPr="00FD486A">
        <w:rPr>
          <w:rFonts w:ascii="Times New Roman" w:hAnsi="Times New Roman" w:cs="Times New Roman"/>
        </w:rPr>
        <w:t>, J. H.</w:t>
      </w:r>
      <w:r w:rsidR="007556B5" w:rsidRPr="00FD486A">
        <w:rPr>
          <w:rFonts w:ascii="Times New Roman" w:hAnsi="Times New Roman" w:cs="Times New Roman"/>
        </w:rPr>
        <w:t xml:space="preserve"> </w:t>
      </w:r>
      <w:r w:rsidRPr="00FD486A">
        <w:rPr>
          <w:rFonts w:ascii="Times New Roman" w:hAnsi="Times New Roman" w:cs="Times New Roman"/>
        </w:rPr>
        <w:t>(</w:t>
      </w:r>
      <w:r w:rsidR="007556B5" w:rsidRPr="00FD486A">
        <w:rPr>
          <w:rFonts w:ascii="Times New Roman" w:hAnsi="Times New Roman" w:cs="Times New Roman"/>
        </w:rPr>
        <w:t>2005</w:t>
      </w:r>
      <w:r w:rsidRPr="00FD486A">
        <w:rPr>
          <w:rFonts w:ascii="Times New Roman" w:hAnsi="Times New Roman" w:cs="Times New Roman"/>
        </w:rPr>
        <w:t>)</w:t>
      </w:r>
      <w:r w:rsidR="007556B5" w:rsidRPr="00FD486A">
        <w:rPr>
          <w:rFonts w:ascii="Times New Roman" w:hAnsi="Times New Roman" w:cs="Times New Roman"/>
        </w:rPr>
        <w:t xml:space="preserve">. Red tides and marine mammal mortalities. </w:t>
      </w:r>
      <w:r w:rsidR="007556B5" w:rsidRPr="00FD486A">
        <w:rPr>
          <w:rFonts w:ascii="Times New Roman" w:hAnsi="Times New Roman" w:cs="Times New Roman"/>
          <w:i/>
        </w:rPr>
        <w:t>Nature</w:t>
      </w:r>
      <w:r w:rsidRPr="00FD486A">
        <w:rPr>
          <w:rFonts w:ascii="Times New Roman" w:hAnsi="Times New Roman" w:cs="Times New Roman"/>
          <w:i/>
        </w:rPr>
        <w:t>,</w:t>
      </w:r>
      <w:r w:rsidR="007556B5" w:rsidRPr="00FD486A">
        <w:rPr>
          <w:rFonts w:ascii="Times New Roman" w:hAnsi="Times New Roman" w:cs="Times New Roman"/>
          <w:i/>
        </w:rPr>
        <w:t xml:space="preserve"> 435</w:t>
      </w:r>
      <w:r w:rsidRPr="00FD486A">
        <w:rPr>
          <w:rFonts w:ascii="Times New Roman" w:hAnsi="Times New Roman" w:cs="Times New Roman"/>
          <w:i/>
        </w:rPr>
        <w:t>,</w:t>
      </w:r>
      <w:r w:rsidRPr="00FD486A">
        <w:rPr>
          <w:rFonts w:ascii="Times New Roman" w:hAnsi="Times New Roman" w:cs="Times New Roman"/>
        </w:rPr>
        <w:t xml:space="preserve"> </w:t>
      </w:r>
      <w:r w:rsidR="007556B5" w:rsidRPr="00FD486A">
        <w:rPr>
          <w:rFonts w:ascii="Times New Roman" w:hAnsi="Times New Roman" w:cs="Times New Roman"/>
        </w:rPr>
        <w:t>755-756.</w:t>
      </w:r>
      <w:r w:rsidRPr="00FD486A">
        <w:rPr>
          <w:rFonts w:ascii="Times New Roman" w:hAnsi="Times New Roman" w:cs="Times New Roman"/>
        </w:rPr>
        <w:t xml:space="preserve"> https://www.nature.com/articles/nature435755a</w:t>
      </w:r>
    </w:p>
    <w:p w14:paraId="6F7721A3" w14:textId="14B49E96" w:rsidR="00C0722C" w:rsidRPr="00C0722C" w:rsidRDefault="00C0722C" w:rsidP="00C0722C">
      <w:pPr>
        <w:pStyle w:val="NoSpacing"/>
        <w:spacing w:line="480" w:lineRule="auto"/>
        <w:rPr>
          <w:rFonts w:ascii="Times New Roman" w:hAnsi="Times New Roman" w:cs="Times New Roman"/>
        </w:rPr>
      </w:pPr>
      <w:r w:rsidRPr="00C0722C">
        <w:rPr>
          <w:rFonts w:ascii="Times New Roman" w:hAnsi="Times New Roman" w:cs="Times New Roman"/>
        </w:rPr>
        <w:t xml:space="preserve">Forney, K. A., Barlow, J., </w:t>
      </w:r>
      <w:r>
        <w:rPr>
          <w:rFonts w:ascii="Times New Roman" w:hAnsi="Times New Roman" w:cs="Times New Roman"/>
        </w:rPr>
        <w:t xml:space="preserve">&amp; </w:t>
      </w:r>
      <w:proofErr w:type="spellStart"/>
      <w:r w:rsidRPr="00C0722C">
        <w:rPr>
          <w:rFonts w:ascii="Times New Roman" w:hAnsi="Times New Roman" w:cs="Times New Roman"/>
        </w:rPr>
        <w:t>Carretta</w:t>
      </w:r>
      <w:proofErr w:type="spellEnd"/>
      <w:r>
        <w:rPr>
          <w:rFonts w:ascii="Times New Roman" w:hAnsi="Times New Roman" w:cs="Times New Roman"/>
        </w:rPr>
        <w:t>, J. V</w:t>
      </w:r>
      <w:r w:rsidRPr="00C0722C">
        <w:rPr>
          <w:rFonts w:ascii="Times New Roman" w:hAnsi="Times New Roman" w:cs="Times New Roman"/>
        </w:rPr>
        <w:t xml:space="preserve">. </w:t>
      </w:r>
      <w:r>
        <w:rPr>
          <w:rFonts w:ascii="Times New Roman" w:hAnsi="Times New Roman" w:cs="Times New Roman"/>
        </w:rPr>
        <w:t>(</w:t>
      </w:r>
      <w:r w:rsidRPr="00C0722C">
        <w:rPr>
          <w:rFonts w:ascii="Times New Roman" w:hAnsi="Times New Roman" w:cs="Times New Roman"/>
        </w:rPr>
        <w:t>1995</w:t>
      </w:r>
      <w:r>
        <w:rPr>
          <w:rFonts w:ascii="Times New Roman" w:hAnsi="Times New Roman" w:cs="Times New Roman"/>
        </w:rPr>
        <w:t>)</w:t>
      </w:r>
      <w:r w:rsidRPr="00C0722C">
        <w:rPr>
          <w:rFonts w:ascii="Times New Roman" w:hAnsi="Times New Roman" w:cs="Times New Roman"/>
        </w:rPr>
        <w:t>. The abundance of cetaceans in California</w:t>
      </w:r>
    </w:p>
    <w:p w14:paraId="7C31FFE6" w14:textId="0E777C29" w:rsidR="00C0722C" w:rsidRDefault="00C0722C" w:rsidP="001B3EBE">
      <w:pPr>
        <w:pStyle w:val="NoSpacing"/>
        <w:spacing w:line="480" w:lineRule="auto"/>
        <w:ind w:left="720"/>
        <w:rPr>
          <w:rFonts w:ascii="Times New Roman" w:hAnsi="Times New Roman" w:cs="Times New Roman"/>
        </w:rPr>
      </w:pPr>
      <w:r w:rsidRPr="00C0722C">
        <w:rPr>
          <w:rFonts w:ascii="Times New Roman" w:hAnsi="Times New Roman" w:cs="Times New Roman"/>
        </w:rPr>
        <w:t>waters. Part II: Aerial surveys in winter an</w:t>
      </w:r>
      <w:r>
        <w:rPr>
          <w:rFonts w:ascii="Times New Roman" w:hAnsi="Times New Roman" w:cs="Times New Roman"/>
        </w:rPr>
        <w:t xml:space="preserve">d spring of 1991 and 1992. </w:t>
      </w:r>
      <w:r w:rsidRPr="001B3EBE">
        <w:rPr>
          <w:rFonts w:ascii="Times New Roman" w:hAnsi="Times New Roman" w:cs="Times New Roman"/>
          <w:i/>
        </w:rPr>
        <w:t>Fishery Bulletin, 93,</w:t>
      </w:r>
      <w:r>
        <w:rPr>
          <w:rFonts w:ascii="Times New Roman" w:hAnsi="Times New Roman" w:cs="Times New Roman"/>
        </w:rPr>
        <w:t xml:space="preserve"> </w:t>
      </w:r>
      <w:r w:rsidRPr="00C0722C">
        <w:rPr>
          <w:rFonts w:ascii="Times New Roman" w:hAnsi="Times New Roman" w:cs="Times New Roman"/>
        </w:rPr>
        <w:t>15-26.</w:t>
      </w:r>
      <w:r>
        <w:rPr>
          <w:rFonts w:ascii="Times New Roman" w:hAnsi="Times New Roman" w:cs="Times New Roman"/>
        </w:rPr>
        <w:t xml:space="preserve"> </w:t>
      </w:r>
      <w:r w:rsidRPr="00C0722C">
        <w:rPr>
          <w:rFonts w:ascii="Times New Roman" w:hAnsi="Times New Roman" w:cs="Times New Roman"/>
        </w:rPr>
        <w:t>https://swfsc.noaa.gov/publications/CR/1995/95For2.pdf</w:t>
      </w:r>
    </w:p>
    <w:p w14:paraId="66BFEC16" w14:textId="530E65E4" w:rsidR="00374909" w:rsidRPr="00FD486A" w:rsidRDefault="000F2215" w:rsidP="000F2215">
      <w:pPr>
        <w:pStyle w:val="NoSpacing"/>
        <w:spacing w:line="480" w:lineRule="auto"/>
        <w:rPr>
          <w:rFonts w:ascii="Times New Roman" w:hAnsi="Times New Roman" w:cs="Times New Roman"/>
        </w:rPr>
      </w:pP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C</w:t>
      </w:r>
      <w:r w:rsidR="00374909" w:rsidRPr="00FD486A">
        <w:rPr>
          <w:rFonts w:ascii="Times New Roman" w:hAnsi="Times New Roman" w:cs="Times New Roman"/>
        </w:rPr>
        <w:t>.</w:t>
      </w:r>
      <w:r w:rsidRPr="00FD486A">
        <w:rPr>
          <w:rFonts w:ascii="Times New Roman" w:hAnsi="Times New Roman" w:cs="Times New Roman"/>
        </w:rPr>
        <w:t>, 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Hollowed</w:t>
      </w:r>
      <w:r w:rsidR="00374909" w:rsidRPr="00FD486A">
        <w:rPr>
          <w:rFonts w:ascii="Times New Roman" w:hAnsi="Times New Roman" w:cs="Times New Roman"/>
        </w:rPr>
        <w:t>,</w:t>
      </w:r>
      <w:r w:rsidRPr="00FD486A">
        <w:rPr>
          <w:rFonts w:ascii="Times New Roman" w:hAnsi="Times New Roman" w:cs="Times New Roman"/>
        </w:rPr>
        <w:t xml:space="preserve"> A</w:t>
      </w:r>
      <w:r w:rsidR="00374909" w:rsidRPr="00FD486A">
        <w:rPr>
          <w:rFonts w:ascii="Times New Roman" w:hAnsi="Times New Roman" w:cs="Times New Roman"/>
        </w:rPr>
        <w:t xml:space="preserve">. </w:t>
      </w:r>
      <w:r w:rsidRPr="00FD486A">
        <w:rPr>
          <w:rFonts w:ascii="Times New Roman" w:hAnsi="Times New Roman" w:cs="Times New Roman"/>
        </w:rPr>
        <w:t>B</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Wooster</w:t>
      </w:r>
      <w:r w:rsidR="00374909" w:rsidRPr="00FD486A">
        <w:rPr>
          <w:rFonts w:ascii="Times New Roman" w:hAnsi="Times New Roman" w:cs="Times New Roman"/>
        </w:rPr>
        <w:t>,</w:t>
      </w:r>
      <w:r w:rsidRPr="00FD486A">
        <w:rPr>
          <w:rFonts w:ascii="Times New Roman" w:hAnsi="Times New Roman" w:cs="Times New Roman"/>
        </w:rPr>
        <w:t xml:space="preserve"> W</w:t>
      </w:r>
      <w:r w:rsidR="00374909" w:rsidRPr="00FD486A">
        <w:rPr>
          <w:rFonts w:ascii="Times New Roman" w:hAnsi="Times New Roman" w:cs="Times New Roman"/>
        </w:rPr>
        <w:t xml:space="preserve">. </w:t>
      </w:r>
      <w:r w:rsidRPr="00FD486A">
        <w:rPr>
          <w:rFonts w:ascii="Times New Roman" w:hAnsi="Times New Roman" w:cs="Times New Roman"/>
        </w:rPr>
        <w:t xml:space="preserve">S. </w:t>
      </w:r>
      <w:r w:rsidR="00374909" w:rsidRPr="00FD486A">
        <w:rPr>
          <w:rFonts w:ascii="Times New Roman" w:hAnsi="Times New Roman" w:cs="Times New Roman"/>
        </w:rPr>
        <w:t>(</w:t>
      </w:r>
      <w:r w:rsidR="0042481E" w:rsidRPr="00FD486A">
        <w:rPr>
          <w:rFonts w:ascii="Times New Roman" w:hAnsi="Times New Roman" w:cs="Times New Roman"/>
        </w:rPr>
        <w:t>2003</w:t>
      </w:r>
      <w:r w:rsidR="00374909" w:rsidRPr="00FD486A">
        <w:rPr>
          <w:rFonts w:ascii="Times New Roman" w:hAnsi="Times New Roman" w:cs="Times New Roman"/>
        </w:rPr>
        <w:t>)</w:t>
      </w:r>
      <w:r w:rsidRPr="00FD486A">
        <w:rPr>
          <w:rFonts w:ascii="Times New Roman" w:hAnsi="Times New Roman" w:cs="Times New Roman"/>
        </w:rPr>
        <w:t xml:space="preserve">. Effects of interdecadal </w:t>
      </w:r>
    </w:p>
    <w:p w14:paraId="2B583EC4" w14:textId="20F52FDF" w:rsidR="000F2215" w:rsidRPr="00FD486A" w:rsidRDefault="000F2215" w:rsidP="00374909">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climate variability on the oceanic ecosystems of the NE Pacific. </w:t>
      </w:r>
      <w:r w:rsidRPr="00FD486A">
        <w:rPr>
          <w:rFonts w:ascii="Times New Roman" w:hAnsi="Times New Roman" w:cs="Times New Roman"/>
          <w:i/>
        </w:rPr>
        <w:t>Fisheries Oceanography</w:t>
      </w:r>
      <w:r w:rsidR="00374909" w:rsidRPr="00FD486A">
        <w:rPr>
          <w:rFonts w:ascii="Times New Roman" w:hAnsi="Times New Roman" w:cs="Times New Roman"/>
          <w:i/>
        </w:rPr>
        <w:t>,</w:t>
      </w:r>
      <w:r w:rsidRPr="00FD486A">
        <w:rPr>
          <w:rFonts w:ascii="Times New Roman" w:hAnsi="Times New Roman" w:cs="Times New Roman"/>
          <w:i/>
        </w:rPr>
        <w:t xml:space="preserve"> 7</w:t>
      </w:r>
      <w:r w:rsidR="00374909" w:rsidRPr="00FD486A">
        <w:rPr>
          <w:rFonts w:ascii="Times New Roman" w:hAnsi="Times New Roman" w:cs="Times New Roman"/>
          <w:i/>
        </w:rPr>
        <w:t xml:space="preserve">, </w:t>
      </w:r>
      <w:r w:rsidRPr="00FD486A">
        <w:rPr>
          <w:rFonts w:ascii="Times New Roman" w:hAnsi="Times New Roman" w:cs="Times New Roman"/>
        </w:rPr>
        <w:t>1-21.</w:t>
      </w:r>
      <w:r w:rsidR="0042481E" w:rsidRPr="00FD486A">
        <w:rPr>
          <w:rFonts w:ascii="Times New Roman" w:hAnsi="Times New Roman" w:cs="Times New Roman"/>
        </w:rPr>
        <w:t xml:space="preserve"> https://doi.org/10.1046/j.1365-2419.1998.00052.x</w:t>
      </w:r>
    </w:p>
    <w:p w14:paraId="2E9A31A7" w14:textId="5775E892" w:rsidR="00B61B1A" w:rsidRPr="00FD486A" w:rsidRDefault="00B61B1A" w:rsidP="00B61B1A">
      <w:pPr>
        <w:pStyle w:val="NoSpacing"/>
        <w:spacing w:line="480" w:lineRule="auto"/>
        <w:rPr>
          <w:rFonts w:ascii="Times New Roman" w:hAnsi="Times New Roman" w:cs="Times New Roman"/>
        </w:rPr>
      </w:pPr>
      <w:proofErr w:type="spellStart"/>
      <w:r w:rsidRPr="00FD486A">
        <w:rPr>
          <w:rFonts w:ascii="Times New Roman" w:hAnsi="Times New Roman" w:cs="Times New Roman"/>
        </w:rPr>
        <w:t>Gatrell</w:t>
      </w:r>
      <w:proofErr w:type="spellEnd"/>
      <w:r w:rsidRPr="00FD486A">
        <w:rPr>
          <w:rFonts w:ascii="Times New Roman" w:hAnsi="Times New Roman" w:cs="Times New Roman"/>
        </w:rPr>
        <w:t xml:space="preserve">, A. C., Bailey, T. C., Diggle, P. J., &amp; </w:t>
      </w:r>
      <w:proofErr w:type="spellStart"/>
      <w:r w:rsidRPr="00FD486A">
        <w:rPr>
          <w:rFonts w:ascii="Times New Roman" w:hAnsi="Times New Roman" w:cs="Times New Roman"/>
        </w:rPr>
        <w:t>Rowlingson</w:t>
      </w:r>
      <w:proofErr w:type="spellEnd"/>
      <w:r w:rsidRPr="00FD486A">
        <w:rPr>
          <w:rFonts w:ascii="Times New Roman" w:hAnsi="Times New Roman" w:cs="Times New Roman"/>
        </w:rPr>
        <w:t xml:space="preserve">, B. S. (1996). Spatial point pattern </w:t>
      </w:r>
    </w:p>
    <w:p w14:paraId="51600501" w14:textId="77777777" w:rsidR="00B61B1A" w:rsidRPr="00FD486A" w:rsidRDefault="00B61B1A" w:rsidP="00B61B1A">
      <w:pPr>
        <w:pStyle w:val="NoSpacing"/>
        <w:spacing w:line="480" w:lineRule="auto"/>
        <w:ind w:firstLine="720"/>
        <w:rPr>
          <w:rFonts w:ascii="Times New Roman" w:hAnsi="Times New Roman" w:cs="Times New Roman"/>
          <w:i/>
        </w:rPr>
      </w:pPr>
      <w:r w:rsidRPr="00FD486A">
        <w:rPr>
          <w:rFonts w:ascii="Times New Roman" w:hAnsi="Times New Roman" w:cs="Times New Roman"/>
        </w:rPr>
        <w:t xml:space="preserve">analysis and its application in geographical epidemiology. </w:t>
      </w:r>
      <w:r w:rsidRPr="00FD486A">
        <w:rPr>
          <w:rFonts w:ascii="Times New Roman" w:hAnsi="Times New Roman" w:cs="Times New Roman"/>
          <w:i/>
        </w:rPr>
        <w:t xml:space="preserve">Transactions of the Institute of </w:t>
      </w:r>
    </w:p>
    <w:p w14:paraId="2F9486B0" w14:textId="5E44F4AC" w:rsidR="00B61B1A" w:rsidRPr="00FD486A" w:rsidRDefault="00B61B1A" w:rsidP="00B61B1A">
      <w:pPr>
        <w:pStyle w:val="NoSpacing"/>
        <w:spacing w:line="480" w:lineRule="auto"/>
        <w:ind w:firstLine="720"/>
        <w:rPr>
          <w:rFonts w:ascii="Times New Roman" w:hAnsi="Times New Roman" w:cs="Times New Roman"/>
        </w:rPr>
      </w:pPr>
      <w:r w:rsidRPr="00FD486A">
        <w:rPr>
          <w:rFonts w:ascii="Times New Roman" w:hAnsi="Times New Roman" w:cs="Times New Roman"/>
          <w:i/>
        </w:rPr>
        <w:t>British Geographers, 21,</w:t>
      </w:r>
      <w:r w:rsidRPr="00FD486A">
        <w:rPr>
          <w:rFonts w:ascii="Times New Roman" w:hAnsi="Times New Roman" w:cs="Times New Roman"/>
        </w:rPr>
        <w:t xml:space="preserve"> 256-274. </w:t>
      </w:r>
      <w:r w:rsidR="0042481E" w:rsidRPr="00FD486A">
        <w:rPr>
          <w:rFonts w:ascii="Times New Roman" w:hAnsi="Times New Roman" w:cs="Times New Roman"/>
        </w:rPr>
        <w:t>https://www.jstor.org/stable/622936</w:t>
      </w:r>
      <w:r w:rsidRPr="00FD486A">
        <w:rPr>
          <w:rFonts w:ascii="Times New Roman" w:hAnsi="Times New Roman" w:cs="Times New Roman"/>
        </w:rPr>
        <w:t xml:space="preserve"> </w:t>
      </w:r>
    </w:p>
    <w:p w14:paraId="174CF0FE" w14:textId="77777777" w:rsidR="00C40C0A" w:rsidRDefault="00C40C0A" w:rsidP="00C40C0A">
      <w:pPr>
        <w:pStyle w:val="NoSpacing"/>
        <w:spacing w:line="480" w:lineRule="auto"/>
        <w:rPr>
          <w:rFonts w:ascii="Times New Roman" w:hAnsi="Times New Roman" w:cs="Times New Roman"/>
        </w:rPr>
      </w:pPr>
      <w:proofErr w:type="spellStart"/>
      <w:r w:rsidRPr="00C40C0A">
        <w:rPr>
          <w:rFonts w:ascii="Times New Roman" w:hAnsi="Times New Roman" w:cs="Times New Roman"/>
        </w:rPr>
        <w:t>Gentemann</w:t>
      </w:r>
      <w:proofErr w:type="spellEnd"/>
      <w:r w:rsidRPr="00C40C0A">
        <w:rPr>
          <w:rFonts w:ascii="Times New Roman" w:hAnsi="Times New Roman" w:cs="Times New Roman"/>
        </w:rPr>
        <w:t xml:space="preserve">, C. L., </w:t>
      </w:r>
      <w:proofErr w:type="spellStart"/>
      <w:r w:rsidRPr="00C40C0A">
        <w:rPr>
          <w:rFonts w:ascii="Times New Roman" w:hAnsi="Times New Roman" w:cs="Times New Roman"/>
        </w:rPr>
        <w:t>Fewings</w:t>
      </w:r>
      <w:proofErr w:type="spellEnd"/>
      <w:r w:rsidRPr="00C40C0A">
        <w:rPr>
          <w:rFonts w:ascii="Times New Roman" w:hAnsi="Times New Roman" w:cs="Times New Roman"/>
        </w:rPr>
        <w:t>,</w:t>
      </w:r>
      <w:r>
        <w:rPr>
          <w:rFonts w:ascii="Times New Roman" w:hAnsi="Times New Roman" w:cs="Times New Roman"/>
        </w:rPr>
        <w:t xml:space="preserve"> M. R., &amp; </w:t>
      </w:r>
      <w:r w:rsidRPr="00C40C0A">
        <w:rPr>
          <w:rFonts w:ascii="Times New Roman" w:hAnsi="Times New Roman" w:cs="Times New Roman"/>
        </w:rPr>
        <w:t>García-Reyes</w:t>
      </w:r>
      <w:r>
        <w:rPr>
          <w:rFonts w:ascii="Times New Roman" w:hAnsi="Times New Roman" w:cs="Times New Roman"/>
        </w:rPr>
        <w:t>, M.</w:t>
      </w:r>
      <w:r w:rsidRPr="00C40C0A">
        <w:rPr>
          <w:rFonts w:ascii="Times New Roman" w:hAnsi="Times New Roman" w:cs="Times New Roman"/>
        </w:rPr>
        <w:t xml:space="preserve"> (2017), Satellite sea</w:t>
      </w:r>
      <w:r>
        <w:rPr>
          <w:rFonts w:ascii="Times New Roman" w:hAnsi="Times New Roman" w:cs="Times New Roman"/>
        </w:rPr>
        <w:t xml:space="preserve"> </w:t>
      </w:r>
      <w:r w:rsidRPr="00C40C0A">
        <w:rPr>
          <w:rFonts w:ascii="Times New Roman" w:hAnsi="Times New Roman" w:cs="Times New Roman"/>
        </w:rPr>
        <w:t>surface</w:t>
      </w:r>
      <w:r>
        <w:rPr>
          <w:rFonts w:ascii="Times New Roman" w:hAnsi="Times New Roman" w:cs="Times New Roman"/>
        </w:rPr>
        <w:t xml:space="preserve"> </w:t>
      </w:r>
    </w:p>
    <w:p w14:paraId="577631C0" w14:textId="77777777" w:rsidR="00C40C0A" w:rsidRDefault="00C40C0A" w:rsidP="001B3EBE">
      <w:pPr>
        <w:pStyle w:val="NoSpacing"/>
        <w:spacing w:line="480" w:lineRule="auto"/>
        <w:ind w:firstLine="720"/>
        <w:rPr>
          <w:rFonts w:ascii="Times New Roman" w:hAnsi="Times New Roman" w:cs="Times New Roman"/>
        </w:rPr>
      </w:pPr>
      <w:r>
        <w:rPr>
          <w:rFonts w:ascii="Times New Roman" w:hAnsi="Times New Roman" w:cs="Times New Roman"/>
        </w:rPr>
        <w:t>temperatures along the w</w:t>
      </w:r>
      <w:r w:rsidRPr="00C40C0A">
        <w:rPr>
          <w:rFonts w:ascii="Times New Roman" w:hAnsi="Times New Roman" w:cs="Times New Roman"/>
        </w:rPr>
        <w:t>est</w:t>
      </w:r>
      <w:r>
        <w:rPr>
          <w:rFonts w:ascii="Times New Roman" w:hAnsi="Times New Roman" w:cs="Times New Roman"/>
        </w:rPr>
        <w:t xml:space="preserve"> c</w:t>
      </w:r>
      <w:r w:rsidRPr="00C40C0A">
        <w:rPr>
          <w:rFonts w:ascii="Times New Roman" w:hAnsi="Times New Roman" w:cs="Times New Roman"/>
        </w:rPr>
        <w:t>oast of the United States during the</w:t>
      </w:r>
      <w:r>
        <w:rPr>
          <w:rFonts w:ascii="Times New Roman" w:hAnsi="Times New Roman" w:cs="Times New Roman"/>
        </w:rPr>
        <w:t xml:space="preserve"> </w:t>
      </w:r>
      <w:r w:rsidRPr="00C40C0A">
        <w:rPr>
          <w:rFonts w:ascii="Times New Roman" w:hAnsi="Times New Roman" w:cs="Times New Roman"/>
        </w:rPr>
        <w:t xml:space="preserve">2014–2016 northeast </w:t>
      </w:r>
    </w:p>
    <w:p w14:paraId="78A47EA0" w14:textId="6A67E058" w:rsidR="00C40C0A" w:rsidRDefault="00C40C0A" w:rsidP="001B3EBE">
      <w:pPr>
        <w:pStyle w:val="NoSpacing"/>
        <w:spacing w:line="480" w:lineRule="auto"/>
        <w:ind w:left="720"/>
        <w:rPr>
          <w:rFonts w:ascii="Times New Roman" w:hAnsi="Times New Roman" w:cs="Times New Roman"/>
        </w:rPr>
      </w:pPr>
      <w:r w:rsidRPr="00C40C0A">
        <w:rPr>
          <w:rFonts w:ascii="Times New Roman" w:hAnsi="Times New Roman" w:cs="Times New Roman"/>
        </w:rPr>
        <w:lastRenderedPageBreak/>
        <w:t>Pacific marine</w:t>
      </w:r>
      <w:r>
        <w:rPr>
          <w:rFonts w:ascii="Times New Roman" w:hAnsi="Times New Roman" w:cs="Times New Roman"/>
        </w:rPr>
        <w:t xml:space="preserve"> heat wave. </w:t>
      </w:r>
      <w:r w:rsidRPr="001B3EBE">
        <w:rPr>
          <w:rFonts w:ascii="Times New Roman" w:hAnsi="Times New Roman" w:cs="Times New Roman"/>
          <w:i/>
        </w:rPr>
        <w:t>Geophysical Research Letters, 44,</w:t>
      </w:r>
      <w:r>
        <w:rPr>
          <w:rFonts w:ascii="Times New Roman" w:hAnsi="Times New Roman" w:cs="Times New Roman"/>
        </w:rPr>
        <w:t xml:space="preserve"> </w:t>
      </w:r>
      <w:r w:rsidRPr="00C40C0A">
        <w:rPr>
          <w:rFonts w:ascii="Times New Roman" w:hAnsi="Times New Roman" w:cs="Times New Roman"/>
        </w:rPr>
        <w:t>312–3</w:t>
      </w:r>
      <w:r>
        <w:rPr>
          <w:rFonts w:ascii="Times New Roman" w:hAnsi="Times New Roman" w:cs="Times New Roman"/>
        </w:rPr>
        <w:t>19. https://</w:t>
      </w:r>
      <w:r w:rsidRPr="00C40C0A">
        <w:rPr>
          <w:rFonts w:ascii="Times New Roman" w:hAnsi="Times New Roman" w:cs="Times New Roman"/>
        </w:rPr>
        <w:t>doi:10.1002/2016GL071039.</w:t>
      </w:r>
    </w:p>
    <w:p w14:paraId="0D13274B" w14:textId="77777777" w:rsidR="008548AE" w:rsidRPr="00FD486A" w:rsidRDefault="007D6275" w:rsidP="00D705BC">
      <w:pPr>
        <w:pStyle w:val="NoSpacing"/>
        <w:spacing w:line="480" w:lineRule="auto"/>
        <w:rPr>
          <w:rFonts w:ascii="Times New Roman" w:hAnsi="Times New Roman" w:cs="Times New Roman"/>
        </w:rPr>
      </w:pPr>
      <w:r w:rsidRPr="00FD486A">
        <w:rPr>
          <w:rFonts w:ascii="Times New Roman" w:hAnsi="Times New Roman" w:cs="Times New Roman"/>
        </w:rPr>
        <w:t>Greene</w:t>
      </w:r>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w:t>
      </w:r>
      <w:r w:rsidRPr="00FD486A">
        <w:rPr>
          <w:rFonts w:ascii="Times New Roman" w:hAnsi="Times New Roman" w:cs="Times New Roman"/>
        </w:rPr>
        <w:t>, Kuehne</w:t>
      </w:r>
      <w:r w:rsidR="008548AE" w:rsidRPr="00FD486A">
        <w:rPr>
          <w:rFonts w:ascii="Times New Roman" w:hAnsi="Times New Roman" w:cs="Times New Roman"/>
        </w:rPr>
        <w:t>,</w:t>
      </w:r>
      <w:r w:rsidRPr="00FD486A">
        <w:rPr>
          <w:rFonts w:ascii="Times New Roman" w:hAnsi="Times New Roman" w:cs="Times New Roman"/>
        </w:rPr>
        <w:t xml:space="preserve"> L</w:t>
      </w:r>
      <w:r w:rsidR="008548AE" w:rsidRPr="00FD486A">
        <w:rPr>
          <w:rFonts w:ascii="Times New Roman" w:hAnsi="Times New Roman" w:cs="Times New Roman"/>
        </w:rPr>
        <w:t>.</w:t>
      </w:r>
      <w:r w:rsidRPr="00FD486A">
        <w:rPr>
          <w:rFonts w:ascii="Times New Roman" w:hAnsi="Times New Roman" w:cs="Times New Roman"/>
        </w:rPr>
        <w:t>, Rise</w:t>
      </w:r>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w:t>
      </w:r>
      <w:r w:rsidRPr="00FD486A">
        <w:rPr>
          <w:rFonts w:ascii="Times New Roman" w:hAnsi="Times New Roman" w:cs="Times New Roman"/>
        </w:rPr>
        <w:t>, Fresh</w:t>
      </w:r>
      <w:r w:rsidR="008548AE" w:rsidRPr="00FD486A">
        <w:rPr>
          <w:rFonts w:ascii="Times New Roman" w:hAnsi="Times New Roman" w:cs="Times New Roman"/>
        </w:rPr>
        <w:t>,</w:t>
      </w:r>
      <w:r w:rsidRPr="00FD486A">
        <w:rPr>
          <w:rFonts w:ascii="Times New Roman" w:hAnsi="Times New Roman" w:cs="Times New Roman"/>
        </w:rPr>
        <w:t xml:space="preserve"> K</w:t>
      </w:r>
      <w:r w:rsidR="008548AE" w:rsidRPr="00FD486A">
        <w:rPr>
          <w:rFonts w:ascii="Times New Roman" w:hAnsi="Times New Roman" w:cs="Times New Roman"/>
        </w:rPr>
        <w:t>.</w:t>
      </w:r>
      <w:r w:rsidRPr="00FD486A">
        <w:rPr>
          <w:rFonts w:ascii="Times New Roman" w:hAnsi="Times New Roman" w:cs="Times New Roman"/>
        </w:rPr>
        <w:t xml:space="preserve">, </w:t>
      </w:r>
      <w:r w:rsidR="008548AE" w:rsidRPr="00FD486A">
        <w:rPr>
          <w:rFonts w:ascii="Times New Roman" w:hAnsi="Times New Roman" w:cs="Times New Roman"/>
        </w:rPr>
        <w:t xml:space="preserve">&amp; </w:t>
      </w:r>
      <w:proofErr w:type="spellStart"/>
      <w:r w:rsidRPr="00FD486A">
        <w:rPr>
          <w:rFonts w:ascii="Times New Roman" w:hAnsi="Times New Roman" w:cs="Times New Roman"/>
        </w:rPr>
        <w:t>Penttila</w:t>
      </w:r>
      <w:proofErr w:type="spellEnd"/>
      <w:r w:rsidR="008548AE" w:rsidRPr="00FD486A">
        <w:rPr>
          <w:rFonts w:ascii="Times New Roman" w:hAnsi="Times New Roman" w:cs="Times New Roman"/>
        </w:rPr>
        <w:t>,</w:t>
      </w:r>
      <w:r w:rsidRPr="00FD486A">
        <w:rPr>
          <w:rFonts w:ascii="Times New Roman" w:hAnsi="Times New Roman" w:cs="Times New Roman"/>
        </w:rPr>
        <w:t xml:space="preserve"> D. </w:t>
      </w:r>
      <w:r w:rsidR="008548AE" w:rsidRPr="00FD486A">
        <w:rPr>
          <w:rFonts w:ascii="Times New Roman" w:hAnsi="Times New Roman" w:cs="Times New Roman"/>
        </w:rPr>
        <w:t>(</w:t>
      </w:r>
      <w:r w:rsidRPr="00FD486A">
        <w:rPr>
          <w:rFonts w:ascii="Times New Roman" w:hAnsi="Times New Roman" w:cs="Times New Roman"/>
        </w:rPr>
        <w:t>2015</w:t>
      </w:r>
      <w:r w:rsidR="008548AE" w:rsidRPr="00FD486A">
        <w:rPr>
          <w:rFonts w:ascii="Times New Roman" w:hAnsi="Times New Roman" w:cs="Times New Roman"/>
        </w:rPr>
        <w:t>)</w:t>
      </w:r>
      <w:r w:rsidRPr="00FD486A">
        <w:rPr>
          <w:rFonts w:ascii="Times New Roman" w:hAnsi="Times New Roman" w:cs="Times New Roman"/>
        </w:rPr>
        <w:t xml:space="preserve">. </w:t>
      </w:r>
      <w:r w:rsidR="00C90C3D" w:rsidRPr="00FD486A">
        <w:rPr>
          <w:rFonts w:ascii="Times New Roman" w:hAnsi="Times New Roman" w:cs="Times New Roman"/>
        </w:rPr>
        <w:t xml:space="preserve">Forty years of change in </w:t>
      </w:r>
    </w:p>
    <w:p w14:paraId="2D27707F" w14:textId="77777777" w:rsidR="008548AE" w:rsidRPr="00FD486A" w:rsidRDefault="00C90C3D" w:rsidP="008548AE">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forage fish and </w:t>
      </w:r>
      <w:r w:rsidR="008548AE" w:rsidRPr="00FD486A">
        <w:rPr>
          <w:rFonts w:ascii="Times New Roman" w:hAnsi="Times New Roman" w:cs="Times New Roman"/>
        </w:rPr>
        <w:t>j</w:t>
      </w:r>
      <w:r w:rsidRPr="00FD486A">
        <w:rPr>
          <w:rFonts w:ascii="Times New Roman" w:hAnsi="Times New Roman" w:cs="Times New Roman"/>
        </w:rPr>
        <w:t xml:space="preserve">ellyfish abundance across greater Puget Sound, Washington (USA): </w:t>
      </w:r>
    </w:p>
    <w:p w14:paraId="44DE9FA0" w14:textId="6F5B4949" w:rsidR="007D6275" w:rsidRPr="00FD486A" w:rsidRDefault="00C90C3D" w:rsidP="0042481E">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anthropogenic and climate associations. </w:t>
      </w:r>
      <w:r w:rsidRPr="00FD486A">
        <w:rPr>
          <w:rFonts w:ascii="Times New Roman" w:hAnsi="Times New Roman" w:cs="Times New Roman"/>
          <w:i/>
        </w:rPr>
        <w:t>Marine Ecology Progress Series</w:t>
      </w:r>
      <w:r w:rsidR="008548AE" w:rsidRPr="00FD486A">
        <w:rPr>
          <w:rFonts w:ascii="Times New Roman" w:hAnsi="Times New Roman" w:cs="Times New Roman"/>
          <w:i/>
        </w:rPr>
        <w:t>,</w:t>
      </w:r>
      <w:r w:rsidRPr="00FD486A">
        <w:rPr>
          <w:rFonts w:ascii="Times New Roman" w:hAnsi="Times New Roman" w:cs="Times New Roman"/>
          <w:i/>
        </w:rPr>
        <w:t xml:space="preserve"> 525</w:t>
      </w:r>
      <w:r w:rsidR="008548AE" w:rsidRPr="00FD486A">
        <w:rPr>
          <w:rFonts w:ascii="Times New Roman" w:hAnsi="Times New Roman" w:cs="Times New Roman"/>
          <w:i/>
        </w:rPr>
        <w:t>,</w:t>
      </w:r>
      <w:r w:rsidR="008548AE" w:rsidRPr="00FD486A">
        <w:rPr>
          <w:rFonts w:ascii="Times New Roman" w:hAnsi="Times New Roman" w:cs="Times New Roman"/>
        </w:rPr>
        <w:t xml:space="preserve"> </w:t>
      </w:r>
      <w:r w:rsidRPr="00FD486A">
        <w:rPr>
          <w:rFonts w:ascii="Times New Roman" w:hAnsi="Times New Roman" w:cs="Times New Roman"/>
        </w:rPr>
        <w:t>153-170.</w:t>
      </w:r>
      <w:r w:rsidR="0042481E" w:rsidRPr="00FD486A">
        <w:rPr>
          <w:rFonts w:ascii="Times New Roman" w:hAnsi="Times New Roman" w:cs="Times New Roman"/>
        </w:rPr>
        <w:t xml:space="preserve"> https://doi.org/10.3354/meps11251</w:t>
      </w:r>
      <w:r w:rsidRPr="00FD486A">
        <w:rPr>
          <w:rFonts w:ascii="Times New Roman" w:hAnsi="Times New Roman" w:cs="Times New Roman"/>
        </w:rPr>
        <w:t xml:space="preserve"> </w:t>
      </w:r>
    </w:p>
    <w:p w14:paraId="18DF5018" w14:textId="77777777" w:rsidR="001132B2" w:rsidRDefault="001132B2" w:rsidP="001132B2">
      <w:pPr>
        <w:pStyle w:val="NoSpacing"/>
        <w:spacing w:line="480" w:lineRule="auto"/>
        <w:rPr>
          <w:rFonts w:ascii="Times New Roman" w:hAnsi="Times New Roman" w:cs="Times New Roman"/>
        </w:rPr>
      </w:pPr>
      <w:proofErr w:type="spellStart"/>
      <w:r>
        <w:rPr>
          <w:rFonts w:ascii="Times New Roman" w:hAnsi="Times New Roman" w:cs="Times New Roman"/>
        </w:rPr>
        <w:t>Guazzo</w:t>
      </w:r>
      <w:proofErr w:type="spellEnd"/>
      <w:r>
        <w:rPr>
          <w:rFonts w:ascii="Times New Roman" w:hAnsi="Times New Roman" w:cs="Times New Roman"/>
        </w:rPr>
        <w:t>, R. A., Schulman-</w:t>
      </w:r>
      <w:proofErr w:type="spellStart"/>
      <w:r>
        <w:rPr>
          <w:rFonts w:ascii="Times New Roman" w:hAnsi="Times New Roman" w:cs="Times New Roman"/>
        </w:rPr>
        <w:t>Janiger</w:t>
      </w:r>
      <w:proofErr w:type="spellEnd"/>
      <w:r>
        <w:rPr>
          <w:rFonts w:ascii="Times New Roman" w:hAnsi="Times New Roman" w:cs="Times New Roman"/>
        </w:rPr>
        <w:t xml:space="preserve">, A., Smith, M. H., Barlow, J., </w:t>
      </w:r>
      <w:proofErr w:type="spellStart"/>
      <w:r>
        <w:rPr>
          <w:rFonts w:ascii="Times New Roman" w:hAnsi="Times New Roman" w:cs="Times New Roman"/>
        </w:rPr>
        <w:t>D’Spain</w:t>
      </w:r>
      <w:proofErr w:type="spellEnd"/>
      <w:r>
        <w:rPr>
          <w:rFonts w:ascii="Times New Roman" w:hAnsi="Times New Roman" w:cs="Times New Roman"/>
        </w:rPr>
        <w:t xml:space="preserve">, G. L., </w:t>
      </w:r>
      <w:proofErr w:type="spellStart"/>
      <w:r>
        <w:rPr>
          <w:rFonts w:ascii="Times New Roman" w:hAnsi="Times New Roman" w:cs="Times New Roman"/>
        </w:rPr>
        <w:t>Rimington</w:t>
      </w:r>
      <w:proofErr w:type="spellEnd"/>
      <w:r>
        <w:rPr>
          <w:rFonts w:ascii="Times New Roman" w:hAnsi="Times New Roman" w:cs="Times New Roman"/>
        </w:rPr>
        <w:t xml:space="preserve"> D. </w:t>
      </w:r>
    </w:p>
    <w:p w14:paraId="009F3ED7" w14:textId="3A91D57E" w:rsidR="001132B2" w:rsidRPr="001132B2" w:rsidRDefault="001132B2" w:rsidP="001B3EBE">
      <w:pPr>
        <w:pStyle w:val="NoSpacing"/>
        <w:spacing w:line="480" w:lineRule="auto"/>
        <w:ind w:left="720"/>
        <w:rPr>
          <w:rFonts w:ascii="Times New Roman" w:hAnsi="Times New Roman" w:cs="Times New Roman"/>
        </w:rPr>
      </w:pPr>
      <w:r>
        <w:rPr>
          <w:rFonts w:ascii="Times New Roman" w:hAnsi="Times New Roman" w:cs="Times New Roman"/>
        </w:rPr>
        <w:t xml:space="preserve">B., &amp; Hildebrand, J. A. (2019). </w:t>
      </w:r>
      <w:r w:rsidRPr="001132B2">
        <w:rPr>
          <w:rFonts w:ascii="Times New Roman" w:hAnsi="Times New Roman" w:cs="Times New Roman"/>
        </w:rPr>
        <w:t>Gray whale migration patterns through</w:t>
      </w:r>
      <w:r>
        <w:rPr>
          <w:rFonts w:ascii="Times New Roman" w:hAnsi="Times New Roman" w:cs="Times New Roman"/>
        </w:rPr>
        <w:t xml:space="preserve"> </w:t>
      </w:r>
      <w:r w:rsidRPr="001132B2">
        <w:rPr>
          <w:rFonts w:ascii="Times New Roman" w:hAnsi="Times New Roman" w:cs="Times New Roman"/>
        </w:rPr>
        <w:t>the Southern California Bight from multi-year visual</w:t>
      </w:r>
      <w:r>
        <w:rPr>
          <w:rFonts w:ascii="Times New Roman" w:hAnsi="Times New Roman" w:cs="Times New Roman"/>
        </w:rPr>
        <w:t xml:space="preserve"> </w:t>
      </w:r>
      <w:r w:rsidRPr="001132B2">
        <w:rPr>
          <w:rFonts w:ascii="Times New Roman" w:hAnsi="Times New Roman" w:cs="Times New Roman"/>
        </w:rPr>
        <w:t>and acoustic monitoring</w:t>
      </w:r>
      <w:r>
        <w:rPr>
          <w:rFonts w:ascii="Times New Roman" w:hAnsi="Times New Roman" w:cs="Times New Roman"/>
        </w:rPr>
        <w:t xml:space="preserve">. </w:t>
      </w:r>
      <w:r>
        <w:rPr>
          <w:rFonts w:ascii="Times New Roman" w:hAnsi="Times New Roman" w:cs="Times New Roman"/>
          <w:i/>
        </w:rPr>
        <w:t>Marine Ecology Progress Series, 625,</w:t>
      </w:r>
      <w:r>
        <w:rPr>
          <w:rFonts w:ascii="Times New Roman" w:hAnsi="Times New Roman" w:cs="Times New Roman"/>
        </w:rPr>
        <w:t xml:space="preserve"> 181-203.</w:t>
      </w:r>
    </w:p>
    <w:p w14:paraId="041B3660" w14:textId="77777777" w:rsidR="00B6478B" w:rsidRPr="00FD486A" w:rsidRDefault="008776C0" w:rsidP="00B6478B">
      <w:pPr>
        <w:pStyle w:val="NoSpacing"/>
        <w:spacing w:line="480" w:lineRule="auto"/>
        <w:rPr>
          <w:rFonts w:ascii="Times New Roman" w:hAnsi="Times New Roman" w:cs="Times New Roman"/>
        </w:rPr>
      </w:pPr>
      <w:r w:rsidRPr="00FD486A">
        <w:rPr>
          <w:rFonts w:ascii="Times New Roman" w:hAnsi="Times New Roman" w:cs="Times New Roman"/>
        </w:rPr>
        <w:t>Gulland</w:t>
      </w:r>
      <w:r w:rsidR="00B6478B" w:rsidRPr="00FD486A">
        <w:rPr>
          <w:rFonts w:ascii="Times New Roman" w:hAnsi="Times New Roman" w:cs="Times New Roman"/>
        </w:rPr>
        <w:t>,</w:t>
      </w:r>
      <w:r w:rsidRPr="00FD486A">
        <w:rPr>
          <w:rFonts w:ascii="Times New Roman" w:hAnsi="Times New Roman" w:cs="Times New Roman"/>
        </w:rPr>
        <w:t xml:space="preserve"> F</w:t>
      </w:r>
      <w:r w:rsidR="00B6478B" w:rsidRPr="00FD486A">
        <w:rPr>
          <w:rFonts w:ascii="Times New Roman" w:hAnsi="Times New Roman" w:cs="Times New Roman"/>
        </w:rPr>
        <w:t xml:space="preserve">. </w:t>
      </w:r>
      <w:r w:rsidRPr="00FD486A">
        <w:rPr>
          <w:rFonts w:ascii="Times New Roman" w:hAnsi="Times New Roman" w:cs="Times New Roman"/>
        </w:rPr>
        <w:t>M</w:t>
      </w:r>
      <w:r w:rsidR="00B6478B" w:rsidRPr="00FD486A">
        <w:rPr>
          <w:rFonts w:ascii="Times New Roman" w:hAnsi="Times New Roman" w:cs="Times New Roman"/>
        </w:rPr>
        <w:t xml:space="preserve">. </w:t>
      </w:r>
      <w:r w:rsidRPr="00FD486A">
        <w:rPr>
          <w:rFonts w:ascii="Times New Roman" w:hAnsi="Times New Roman" w:cs="Times New Roman"/>
        </w:rPr>
        <w:t>D</w:t>
      </w:r>
      <w:r w:rsidR="00B6478B" w:rsidRPr="00FD486A">
        <w:rPr>
          <w:rFonts w:ascii="Times New Roman" w:hAnsi="Times New Roman" w:cs="Times New Roman"/>
        </w:rPr>
        <w:t>.</w:t>
      </w:r>
      <w:r w:rsidRPr="00FD486A">
        <w:rPr>
          <w:rFonts w:ascii="Times New Roman" w:hAnsi="Times New Roman" w:cs="Times New Roman"/>
        </w:rPr>
        <w:t xml:space="preserve">, </w:t>
      </w:r>
      <w:r w:rsidR="00B6478B" w:rsidRPr="00FD486A">
        <w:rPr>
          <w:rFonts w:ascii="Times New Roman" w:hAnsi="Times New Roman" w:cs="Times New Roman"/>
        </w:rPr>
        <w:t xml:space="preserve">&amp; </w:t>
      </w:r>
      <w:r w:rsidRPr="00FD486A">
        <w:rPr>
          <w:rFonts w:ascii="Times New Roman" w:hAnsi="Times New Roman" w:cs="Times New Roman"/>
        </w:rPr>
        <w:t>Hall</w:t>
      </w:r>
      <w:r w:rsidR="00B6478B" w:rsidRPr="00FD486A">
        <w:rPr>
          <w:rFonts w:ascii="Times New Roman" w:hAnsi="Times New Roman" w:cs="Times New Roman"/>
        </w:rPr>
        <w:t>,</w:t>
      </w:r>
      <w:r w:rsidRPr="00FD486A">
        <w:rPr>
          <w:rFonts w:ascii="Times New Roman" w:hAnsi="Times New Roman" w:cs="Times New Roman"/>
        </w:rPr>
        <w:t xml:space="preserve"> A</w:t>
      </w:r>
      <w:r w:rsidR="00B6478B" w:rsidRPr="00FD486A">
        <w:rPr>
          <w:rFonts w:ascii="Times New Roman" w:hAnsi="Times New Roman" w:cs="Times New Roman"/>
        </w:rPr>
        <w:t xml:space="preserve">. </w:t>
      </w:r>
      <w:r w:rsidRPr="00FD486A">
        <w:rPr>
          <w:rFonts w:ascii="Times New Roman" w:hAnsi="Times New Roman" w:cs="Times New Roman"/>
        </w:rPr>
        <w:t xml:space="preserve">J. </w:t>
      </w:r>
      <w:r w:rsidR="00B6478B" w:rsidRPr="00FD486A">
        <w:rPr>
          <w:rFonts w:ascii="Times New Roman" w:hAnsi="Times New Roman" w:cs="Times New Roman"/>
        </w:rPr>
        <w:t>(</w:t>
      </w:r>
      <w:r w:rsidRPr="00FD486A">
        <w:rPr>
          <w:rFonts w:ascii="Times New Roman" w:hAnsi="Times New Roman" w:cs="Times New Roman"/>
        </w:rPr>
        <w:t>2007</w:t>
      </w:r>
      <w:r w:rsidR="00B6478B" w:rsidRPr="00FD486A">
        <w:rPr>
          <w:rFonts w:ascii="Times New Roman" w:hAnsi="Times New Roman" w:cs="Times New Roman"/>
        </w:rPr>
        <w:t>)</w:t>
      </w:r>
      <w:r w:rsidRPr="00FD486A">
        <w:rPr>
          <w:rFonts w:ascii="Times New Roman" w:hAnsi="Times New Roman" w:cs="Times New Roman"/>
        </w:rPr>
        <w:t xml:space="preserve">. Is marine mammal health deteriorating? Trends in the </w:t>
      </w:r>
    </w:p>
    <w:p w14:paraId="2D092125" w14:textId="7080461C" w:rsidR="008776C0" w:rsidRPr="00FD486A" w:rsidRDefault="008776C0" w:rsidP="0042481E">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global reporting of marine mammal disease. </w:t>
      </w:r>
      <w:proofErr w:type="spellStart"/>
      <w:r w:rsidRPr="00FD486A">
        <w:rPr>
          <w:rFonts w:ascii="Times New Roman" w:hAnsi="Times New Roman" w:cs="Times New Roman"/>
          <w:i/>
        </w:rPr>
        <w:t>EcoHealth</w:t>
      </w:r>
      <w:proofErr w:type="spellEnd"/>
      <w:r w:rsidR="00B6478B" w:rsidRPr="00FD486A">
        <w:rPr>
          <w:rFonts w:ascii="Times New Roman" w:hAnsi="Times New Roman" w:cs="Times New Roman"/>
          <w:i/>
        </w:rPr>
        <w:t>, 4,</w:t>
      </w:r>
      <w:r w:rsidR="00B6478B" w:rsidRPr="00FD486A">
        <w:rPr>
          <w:rFonts w:ascii="Times New Roman" w:hAnsi="Times New Roman" w:cs="Times New Roman"/>
        </w:rPr>
        <w:t xml:space="preserve"> </w:t>
      </w:r>
      <w:r w:rsidRPr="00FD486A">
        <w:rPr>
          <w:rFonts w:ascii="Times New Roman" w:hAnsi="Times New Roman" w:cs="Times New Roman"/>
        </w:rPr>
        <w:t>135-150.</w:t>
      </w:r>
      <w:r w:rsidR="0042481E" w:rsidRPr="00FD486A">
        <w:rPr>
          <w:rFonts w:ascii="Times New Roman" w:hAnsi="Times New Roman" w:cs="Times New Roman"/>
        </w:rPr>
        <w:t xml:space="preserve"> https://doi.org/10.1007/s10393-007-0097-1</w:t>
      </w:r>
    </w:p>
    <w:p w14:paraId="1E4F9BA4" w14:textId="77777777" w:rsidR="00374909" w:rsidRPr="00FD486A" w:rsidRDefault="00102E0E" w:rsidP="00102E0E">
      <w:pPr>
        <w:pStyle w:val="NoSpacing"/>
        <w:spacing w:line="480" w:lineRule="auto"/>
        <w:rPr>
          <w:rFonts w:ascii="Times New Roman" w:hAnsi="Times New Roman" w:cs="Times New Roman"/>
        </w:rPr>
      </w:pP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R</w:t>
      </w:r>
      <w:r w:rsidR="00374909" w:rsidRPr="00FD486A">
        <w:rPr>
          <w:rFonts w:ascii="Times New Roman" w:hAnsi="Times New Roman" w:cs="Times New Roman"/>
        </w:rPr>
        <w:t>.</w:t>
      </w:r>
      <w:r w:rsidRPr="00FD486A">
        <w:rPr>
          <w:rFonts w:ascii="Times New Roman" w:hAnsi="Times New Roman" w:cs="Times New Roman"/>
        </w:rPr>
        <w:t>, 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Francis</w:t>
      </w:r>
      <w:r w:rsidR="00374909" w:rsidRPr="00FD486A">
        <w:rPr>
          <w:rFonts w:ascii="Times New Roman" w:hAnsi="Times New Roman" w:cs="Times New Roman"/>
        </w:rPr>
        <w:t>,</w:t>
      </w:r>
      <w:r w:rsidRPr="00FD486A">
        <w:rPr>
          <w:rFonts w:ascii="Times New Roman" w:hAnsi="Times New Roman" w:cs="Times New Roman"/>
        </w:rPr>
        <w:t xml:space="preserve"> R</w:t>
      </w:r>
      <w:r w:rsidR="00374909" w:rsidRPr="00FD486A">
        <w:rPr>
          <w:rFonts w:ascii="Times New Roman" w:hAnsi="Times New Roman" w:cs="Times New Roman"/>
        </w:rPr>
        <w:t xml:space="preserve">. </w:t>
      </w:r>
      <w:r w:rsidRPr="00FD486A">
        <w:rPr>
          <w:rFonts w:ascii="Times New Roman" w:hAnsi="Times New Roman" w:cs="Times New Roman"/>
        </w:rPr>
        <w:t xml:space="preserve">C. </w:t>
      </w:r>
      <w:r w:rsidR="00374909" w:rsidRPr="00FD486A">
        <w:rPr>
          <w:rFonts w:ascii="Times New Roman" w:hAnsi="Times New Roman" w:cs="Times New Roman"/>
        </w:rPr>
        <w:t>(</w:t>
      </w:r>
      <w:r w:rsidRPr="00FD486A">
        <w:rPr>
          <w:rFonts w:ascii="Times New Roman" w:hAnsi="Times New Roman" w:cs="Times New Roman"/>
        </w:rPr>
        <w:t>1999</w:t>
      </w:r>
      <w:r w:rsidR="00374909" w:rsidRPr="00FD486A">
        <w:rPr>
          <w:rFonts w:ascii="Times New Roman" w:hAnsi="Times New Roman" w:cs="Times New Roman"/>
        </w:rPr>
        <w:t>)</w:t>
      </w:r>
      <w:r w:rsidRPr="00FD486A">
        <w:rPr>
          <w:rFonts w:ascii="Times New Roman" w:hAnsi="Times New Roman" w:cs="Times New Roman"/>
        </w:rPr>
        <w:t xml:space="preserve">. Inverse production regimes: Alaskan and </w:t>
      </w:r>
    </w:p>
    <w:p w14:paraId="31CC21D3" w14:textId="79E2DE7F" w:rsidR="00102E0E" w:rsidRPr="00FD486A" w:rsidRDefault="00102E0E" w:rsidP="00CF742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West Coast Salmon. </w:t>
      </w:r>
      <w:r w:rsidRPr="00FD486A">
        <w:rPr>
          <w:rFonts w:ascii="Times New Roman" w:hAnsi="Times New Roman" w:cs="Times New Roman"/>
          <w:i/>
        </w:rPr>
        <w:t>Fisheries</w:t>
      </w:r>
      <w:r w:rsidR="00374909" w:rsidRPr="00FD486A">
        <w:rPr>
          <w:rFonts w:ascii="Times New Roman" w:hAnsi="Times New Roman" w:cs="Times New Roman"/>
          <w:i/>
        </w:rPr>
        <w:t>,</w:t>
      </w:r>
      <w:r w:rsidRPr="00FD486A">
        <w:rPr>
          <w:rFonts w:ascii="Times New Roman" w:hAnsi="Times New Roman" w:cs="Times New Roman"/>
          <w:i/>
        </w:rPr>
        <w:t xml:space="preserve"> 24</w:t>
      </w:r>
      <w:r w:rsidR="00374909" w:rsidRPr="00FD486A">
        <w:rPr>
          <w:rFonts w:ascii="Times New Roman" w:hAnsi="Times New Roman" w:cs="Times New Roman"/>
          <w:i/>
        </w:rPr>
        <w:t>,</w:t>
      </w:r>
      <w:r w:rsidR="00374909" w:rsidRPr="00FD486A">
        <w:rPr>
          <w:rFonts w:ascii="Times New Roman" w:hAnsi="Times New Roman" w:cs="Times New Roman"/>
        </w:rPr>
        <w:t xml:space="preserve"> </w:t>
      </w:r>
      <w:r w:rsidRPr="00FD486A">
        <w:rPr>
          <w:rFonts w:ascii="Times New Roman" w:hAnsi="Times New Roman" w:cs="Times New Roman"/>
        </w:rPr>
        <w:t>6-14.</w:t>
      </w:r>
      <w:r w:rsidR="0042481E" w:rsidRPr="00FD486A">
        <w:rPr>
          <w:rFonts w:ascii="Times New Roman" w:hAnsi="Times New Roman" w:cs="Times New Roman"/>
        </w:rPr>
        <w:t xml:space="preserve"> </w:t>
      </w:r>
      <w:r w:rsidR="00CF7423" w:rsidRPr="001D6A47">
        <w:rPr>
          <w:rStyle w:val="Hyperlink"/>
          <w:rFonts w:ascii="Times New Roman" w:hAnsi="Times New Roman" w:cs="Times New Roman"/>
          <w:color w:val="000000" w:themeColor="text1"/>
          <w:u w:val="none"/>
        </w:rPr>
        <w:t>https://doi.org/10.1577/1548-</w:t>
      </w:r>
      <w:r w:rsidR="00CF7423" w:rsidRPr="00FD486A">
        <w:rPr>
          <w:rFonts w:ascii="Times New Roman" w:hAnsi="Times New Roman" w:cs="Times New Roman"/>
        </w:rPr>
        <w:t>8446(1999)024%3C0006:IPR%3E2.0.CO;2</w:t>
      </w:r>
    </w:p>
    <w:p w14:paraId="75D523B8" w14:textId="746BD361" w:rsidR="000B0A1D" w:rsidRPr="000B0A1D" w:rsidRDefault="000B0A1D" w:rsidP="000B0A1D">
      <w:pPr>
        <w:pStyle w:val="NoSpacing"/>
        <w:spacing w:line="480" w:lineRule="auto"/>
        <w:rPr>
          <w:rFonts w:ascii="Times New Roman" w:hAnsi="Times New Roman" w:cs="Times New Roman"/>
        </w:rPr>
      </w:pPr>
      <w:r w:rsidRPr="000B0A1D">
        <w:rPr>
          <w:rFonts w:ascii="Times New Roman" w:hAnsi="Times New Roman" w:cs="Times New Roman"/>
        </w:rPr>
        <w:t>Heimlich-</w:t>
      </w:r>
      <w:proofErr w:type="spellStart"/>
      <w:r w:rsidRPr="000B0A1D">
        <w:rPr>
          <w:rFonts w:ascii="Times New Roman" w:hAnsi="Times New Roman" w:cs="Times New Roman"/>
        </w:rPr>
        <w:t>Boran</w:t>
      </w:r>
      <w:proofErr w:type="spellEnd"/>
      <w:r w:rsidRPr="000B0A1D">
        <w:rPr>
          <w:rFonts w:ascii="Times New Roman" w:hAnsi="Times New Roman" w:cs="Times New Roman"/>
        </w:rPr>
        <w:t xml:space="preserve">, J. R. </w:t>
      </w:r>
      <w:r>
        <w:rPr>
          <w:rFonts w:ascii="Times New Roman" w:hAnsi="Times New Roman" w:cs="Times New Roman"/>
        </w:rPr>
        <w:t>(</w:t>
      </w:r>
      <w:r w:rsidRPr="000B0A1D">
        <w:rPr>
          <w:rFonts w:ascii="Times New Roman" w:hAnsi="Times New Roman" w:cs="Times New Roman"/>
        </w:rPr>
        <w:t>1988</w:t>
      </w:r>
      <w:r>
        <w:rPr>
          <w:rFonts w:ascii="Times New Roman" w:hAnsi="Times New Roman" w:cs="Times New Roman"/>
        </w:rPr>
        <w:t>)</w:t>
      </w:r>
      <w:r w:rsidRPr="000B0A1D">
        <w:rPr>
          <w:rFonts w:ascii="Times New Roman" w:hAnsi="Times New Roman" w:cs="Times New Roman"/>
        </w:rPr>
        <w:t>. Behavioral ecology of killer whales (</w:t>
      </w:r>
      <w:proofErr w:type="spellStart"/>
      <w:r w:rsidRPr="001B3EBE">
        <w:rPr>
          <w:rFonts w:ascii="Times New Roman" w:hAnsi="Times New Roman" w:cs="Times New Roman"/>
          <w:i/>
        </w:rPr>
        <w:t>Orcinus</w:t>
      </w:r>
      <w:proofErr w:type="spellEnd"/>
      <w:r w:rsidRPr="001B3EBE">
        <w:rPr>
          <w:rFonts w:ascii="Times New Roman" w:hAnsi="Times New Roman" w:cs="Times New Roman"/>
          <w:i/>
        </w:rPr>
        <w:t xml:space="preserve"> orca</w:t>
      </w:r>
      <w:r w:rsidRPr="000B0A1D">
        <w:rPr>
          <w:rFonts w:ascii="Times New Roman" w:hAnsi="Times New Roman" w:cs="Times New Roman"/>
        </w:rPr>
        <w:t>) in the Pacific</w:t>
      </w:r>
    </w:p>
    <w:p w14:paraId="334EA454" w14:textId="457845DE" w:rsidR="000B0A1D" w:rsidRDefault="000B0A1D" w:rsidP="001B3EBE">
      <w:pPr>
        <w:pStyle w:val="NoSpacing"/>
        <w:spacing w:line="480" w:lineRule="auto"/>
        <w:ind w:firstLine="720"/>
        <w:rPr>
          <w:rFonts w:ascii="Times New Roman" w:hAnsi="Times New Roman" w:cs="Times New Roman"/>
        </w:rPr>
      </w:pPr>
      <w:r>
        <w:rPr>
          <w:rFonts w:ascii="Times New Roman" w:hAnsi="Times New Roman" w:cs="Times New Roman"/>
        </w:rPr>
        <w:t xml:space="preserve">Northwest. </w:t>
      </w:r>
      <w:r w:rsidRPr="001B3EBE">
        <w:rPr>
          <w:rFonts w:ascii="Times New Roman" w:hAnsi="Times New Roman" w:cs="Times New Roman"/>
          <w:i/>
        </w:rPr>
        <w:t>Canadian Journal of Zoology, 66,</w:t>
      </w:r>
      <w:r>
        <w:rPr>
          <w:rFonts w:ascii="Times New Roman" w:hAnsi="Times New Roman" w:cs="Times New Roman"/>
        </w:rPr>
        <w:t xml:space="preserve"> </w:t>
      </w:r>
      <w:r w:rsidRPr="000B0A1D">
        <w:rPr>
          <w:rFonts w:ascii="Times New Roman" w:hAnsi="Times New Roman" w:cs="Times New Roman"/>
        </w:rPr>
        <w:t>565-578.</w:t>
      </w:r>
    </w:p>
    <w:p w14:paraId="289C30A8" w14:textId="77777777" w:rsidR="00A74793" w:rsidRPr="00FD486A" w:rsidRDefault="008751E6" w:rsidP="00D705BC">
      <w:pPr>
        <w:pStyle w:val="NoSpacing"/>
        <w:spacing w:line="480" w:lineRule="auto"/>
        <w:rPr>
          <w:rFonts w:ascii="Times New Roman" w:hAnsi="Times New Roman" w:cs="Times New Roman"/>
        </w:rPr>
      </w:pPr>
      <w:r w:rsidRPr="00FD486A">
        <w:rPr>
          <w:rFonts w:ascii="Times New Roman" w:hAnsi="Times New Roman" w:cs="Times New Roman"/>
        </w:rPr>
        <w:t>Hemery</w:t>
      </w:r>
      <w:r w:rsidR="00A74793" w:rsidRPr="00FD486A">
        <w:rPr>
          <w:rFonts w:ascii="Times New Roman" w:hAnsi="Times New Roman" w:cs="Times New Roman"/>
        </w:rPr>
        <w:t>,</w:t>
      </w:r>
      <w:r w:rsidRPr="00FD486A">
        <w:rPr>
          <w:rFonts w:ascii="Times New Roman" w:hAnsi="Times New Roman" w:cs="Times New Roman"/>
        </w:rPr>
        <w:t xml:space="preserve"> G</w:t>
      </w:r>
      <w:r w:rsidR="00A74793" w:rsidRPr="00FD486A">
        <w:rPr>
          <w:rFonts w:ascii="Times New Roman" w:hAnsi="Times New Roman" w:cs="Times New Roman"/>
        </w:rPr>
        <w:t>.</w:t>
      </w:r>
      <w:r w:rsidRPr="00FD486A">
        <w:rPr>
          <w:rFonts w:ascii="Times New Roman" w:hAnsi="Times New Roman" w:cs="Times New Roman"/>
        </w:rPr>
        <w:t>, D’Amico</w:t>
      </w:r>
      <w:r w:rsidR="00A74793" w:rsidRPr="00FD486A">
        <w:rPr>
          <w:rFonts w:ascii="Times New Roman" w:hAnsi="Times New Roman" w:cs="Times New Roman"/>
        </w:rPr>
        <w:t>,</w:t>
      </w:r>
      <w:r w:rsidRPr="00FD486A">
        <w:rPr>
          <w:rFonts w:ascii="Times New Roman" w:hAnsi="Times New Roman" w:cs="Times New Roman"/>
        </w:rPr>
        <w:t xml:space="preserve"> F</w:t>
      </w:r>
      <w:r w:rsidR="00A74793"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Castege</w:t>
      </w:r>
      <w:proofErr w:type="spellEnd"/>
      <w:r w:rsidR="00A74793" w:rsidRPr="00FD486A">
        <w:rPr>
          <w:rFonts w:ascii="Times New Roman" w:hAnsi="Times New Roman" w:cs="Times New Roman"/>
        </w:rPr>
        <w:t>,</w:t>
      </w:r>
      <w:r w:rsidRPr="00FD486A">
        <w:rPr>
          <w:rFonts w:ascii="Times New Roman" w:hAnsi="Times New Roman" w:cs="Times New Roman"/>
        </w:rPr>
        <w:t xml:space="preserve"> I</w:t>
      </w:r>
      <w:r w:rsidR="00A74793" w:rsidRPr="00FD486A">
        <w:rPr>
          <w:rFonts w:ascii="Times New Roman" w:hAnsi="Times New Roman" w:cs="Times New Roman"/>
        </w:rPr>
        <w:t>.</w:t>
      </w:r>
      <w:r w:rsidRPr="00FD486A">
        <w:rPr>
          <w:rFonts w:ascii="Times New Roman" w:hAnsi="Times New Roman" w:cs="Times New Roman"/>
        </w:rPr>
        <w:t>, Dupont</w:t>
      </w:r>
      <w:r w:rsidR="00A74793" w:rsidRPr="00FD486A">
        <w:rPr>
          <w:rFonts w:ascii="Times New Roman" w:hAnsi="Times New Roman" w:cs="Times New Roman"/>
        </w:rPr>
        <w:t>,</w:t>
      </w:r>
      <w:r w:rsidRPr="00FD486A">
        <w:rPr>
          <w:rFonts w:ascii="Times New Roman" w:hAnsi="Times New Roman" w:cs="Times New Roman"/>
        </w:rPr>
        <w:t xml:space="preserve"> B</w:t>
      </w:r>
      <w:r w:rsidR="00A74793"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D’Elbee</w:t>
      </w:r>
      <w:proofErr w:type="spellEnd"/>
      <w:r w:rsidR="00A74793" w:rsidRPr="00FD486A">
        <w:rPr>
          <w:rFonts w:ascii="Times New Roman" w:hAnsi="Times New Roman" w:cs="Times New Roman"/>
        </w:rPr>
        <w:t>,</w:t>
      </w:r>
      <w:r w:rsidRPr="00FD486A">
        <w:rPr>
          <w:rFonts w:ascii="Times New Roman" w:hAnsi="Times New Roman" w:cs="Times New Roman"/>
        </w:rPr>
        <w:t xml:space="preserve"> J</w:t>
      </w:r>
      <w:r w:rsidR="00A74793"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LaLanne</w:t>
      </w:r>
      <w:proofErr w:type="spellEnd"/>
      <w:r w:rsidR="00A74793" w:rsidRPr="00FD486A">
        <w:rPr>
          <w:rFonts w:ascii="Times New Roman" w:hAnsi="Times New Roman" w:cs="Times New Roman"/>
        </w:rPr>
        <w:t>,</w:t>
      </w:r>
      <w:r w:rsidRPr="00FD486A">
        <w:rPr>
          <w:rFonts w:ascii="Times New Roman" w:hAnsi="Times New Roman" w:cs="Times New Roman"/>
        </w:rPr>
        <w:t xml:space="preserve"> Y</w:t>
      </w:r>
      <w:r w:rsidR="00A74793" w:rsidRPr="00FD486A">
        <w:rPr>
          <w:rFonts w:ascii="Times New Roman" w:hAnsi="Times New Roman" w:cs="Times New Roman"/>
        </w:rPr>
        <w:t>.</w:t>
      </w:r>
      <w:r w:rsidRPr="00FD486A">
        <w:rPr>
          <w:rFonts w:ascii="Times New Roman" w:hAnsi="Times New Roman" w:cs="Times New Roman"/>
        </w:rPr>
        <w:t xml:space="preserve">, </w:t>
      </w:r>
      <w:r w:rsidR="00A74793" w:rsidRPr="00FD486A">
        <w:rPr>
          <w:rFonts w:ascii="Times New Roman" w:hAnsi="Times New Roman" w:cs="Times New Roman"/>
        </w:rPr>
        <w:t xml:space="preserve">&amp; </w:t>
      </w:r>
      <w:proofErr w:type="spellStart"/>
      <w:r w:rsidRPr="00FD486A">
        <w:rPr>
          <w:rFonts w:ascii="Times New Roman" w:hAnsi="Times New Roman" w:cs="Times New Roman"/>
        </w:rPr>
        <w:t>Mouches</w:t>
      </w:r>
      <w:proofErr w:type="spellEnd"/>
      <w:r w:rsidR="00A74793" w:rsidRPr="00FD486A">
        <w:rPr>
          <w:rFonts w:ascii="Times New Roman" w:hAnsi="Times New Roman" w:cs="Times New Roman"/>
        </w:rPr>
        <w:t>,</w:t>
      </w:r>
      <w:r w:rsidRPr="00FD486A">
        <w:rPr>
          <w:rFonts w:ascii="Times New Roman" w:hAnsi="Times New Roman" w:cs="Times New Roman"/>
        </w:rPr>
        <w:t xml:space="preserve"> C. </w:t>
      </w:r>
    </w:p>
    <w:p w14:paraId="229F1EE2" w14:textId="2AC75C25" w:rsidR="008751E6" w:rsidRPr="00FD486A" w:rsidRDefault="00A74793" w:rsidP="00A74793">
      <w:pPr>
        <w:pStyle w:val="NoSpacing"/>
        <w:spacing w:line="480" w:lineRule="auto"/>
        <w:ind w:left="720"/>
        <w:rPr>
          <w:rFonts w:ascii="Times New Roman" w:hAnsi="Times New Roman" w:cs="Times New Roman"/>
        </w:rPr>
      </w:pPr>
      <w:r w:rsidRPr="00FD486A">
        <w:rPr>
          <w:rFonts w:ascii="Times New Roman" w:hAnsi="Times New Roman" w:cs="Times New Roman"/>
        </w:rPr>
        <w:t>(</w:t>
      </w:r>
      <w:r w:rsidR="008751E6" w:rsidRPr="00FD486A">
        <w:rPr>
          <w:rFonts w:ascii="Times New Roman" w:hAnsi="Times New Roman" w:cs="Times New Roman"/>
        </w:rPr>
        <w:t>2008</w:t>
      </w:r>
      <w:r w:rsidRPr="00FD486A">
        <w:rPr>
          <w:rFonts w:ascii="Times New Roman" w:hAnsi="Times New Roman" w:cs="Times New Roman"/>
        </w:rPr>
        <w:t>)</w:t>
      </w:r>
      <w:r w:rsidR="008751E6" w:rsidRPr="00FD486A">
        <w:rPr>
          <w:rFonts w:ascii="Times New Roman" w:hAnsi="Times New Roman" w:cs="Times New Roman"/>
        </w:rPr>
        <w:t xml:space="preserve">. Detecting the impact of </w:t>
      </w:r>
      <w:proofErr w:type="spellStart"/>
      <w:r w:rsidR="008751E6" w:rsidRPr="00FD486A">
        <w:rPr>
          <w:rFonts w:ascii="Times New Roman" w:hAnsi="Times New Roman" w:cs="Times New Roman"/>
        </w:rPr>
        <w:t>oceano</w:t>
      </w:r>
      <w:proofErr w:type="spellEnd"/>
      <w:r w:rsidR="008751E6" w:rsidRPr="00FD486A">
        <w:rPr>
          <w:rFonts w:ascii="Times New Roman" w:hAnsi="Times New Roman" w:cs="Times New Roman"/>
        </w:rPr>
        <w:t xml:space="preserve">-climatic changes on marine ecosystems using a multivariate index: The case of the Bay of Biscay (North Atlantic-European Ocean). </w:t>
      </w:r>
      <w:r w:rsidR="008751E6" w:rsidRPr="00FD486A">
        <w:rPr>
          <w:rFonts w:ascii="Times New Roman" w:hAnsi="Times New Roman" w:cs="Times New Roman"/>
          <w:i/>
        </w:rPr>
        <w:t>Global Change Biology</w:t>
      </w:r>
      <w:r w:rsidRPr="00FD486A">
        <w:rPr>
          <w:rFonts w:ascii="Times New Roman" w:hAnsi="Times New Roman" w:cs="Times New Roman"/>
          <w:i/>
        </w:rPr>
        <w:t>,</w:t>
      </w:r>
      <w:r w:rsidR="008751E6" w:rsidRPr="00FD486A">
        <w:rPr>
          <w:rFonts w:ascii="Times New Roman" w:hAnsi="Times New Roman" w:cs="Times New Roman"/>
          <w:i/>
        </w:rPr>
        <w:t xml:space="preserve"> 14</w:t>
      </w:r>
      <w:r w:rsidRPr="00FD486A">
        <w:rPr>
          <w:rFonts w:ascii="Times New Roman" w:hAnsi="Times New Roman" w:cs="Times New Roman"/>
          <w:i/>
        </w:rPr>
        <w:t>,</w:t>
      </w:r>
      <w:r w:rsidR="008751E6" w:rsidRPr="00FD486A">
        <w:rPr>
          <w:rFonts w:ascii="Times New Roman" w:hAnsi="Times New Roman" w:cs="Times New Roman"/>
        </w:rPr>
        <w:t xml:space="preserve"> 27-38.</w:t>
      </w:r>
      <w:r w:rsidR="00CF7423" w:rsidRPr="00FD486A">
        <w:rPr>
          <w:rFonts w:ascii="Times New Roman" w:hAnsi="Times New Roman" w:cs="Times New Roman"/>
        </w:rPr>
        <w:t xml:space="preserve"> https://doi.org/10.1111/j.1365-2486.2007.01471.x</w:t>
      </w:r>
    </w:p>
    <w:p w14:paraId="631A5217" w14:textId="77777777" w:rsidR="00C0722C" w:rsidRDefault="00C0722C" w:rsidP="00C0722C">
      <w:pPr>
        <w:pStyle w:val="NoSpacing"/>
        <w:spacing w:line="480" w:lineRule="auto"/>
        <w:rPr>
          <w:rFonts w:ascii="Times New Roman" w:hAnsi="Times New Roman" w:cs="Times New Roman"/>
        </w:rPr>
      </w:pPr>
      <w:r>
        <w:rPr>
          <w:rFonts w:ascii="Times New Roman" w:hAnsi="Times New Roman" w:cs="Times New Roman"/>
        </w:rPr>
        <w:t xml:space="preserve">Hickey, B. M., &amp; Banas, N. S. (2003). </w:t>
      </w:r>
      <w:r w:rsidRPr="00C0722C">
        <w:rPr>
          <w:rFonts w:ascii="Times New Roman" w:hAnsi="Times New Roman" w:cs="Times New Roman"/>
        </w:rPr>
        <w:t>Oceanography</w:t>
      </w:r>
      <w:r>
        <w:rPr>
          <w:rFonts w:ascii="Times New Roman" w:hAnsi="Times New Roman" w:cs="Times New Roman"/>
        </w:rPr>
        <w:t xml:space="preserve"> of the U.S. Pacific Northwest coastal </w:t>
      </w:r>
    </w:p>
    <w:p w14:paraId="689F84A6" w14:textId="5142E5BC" w:rsidR="00C0722C" w:rsidRPr="00C0722C" w:rsidRDefault="00C0722C" w:rsidP="001B3EBE">
      <w:pPr>
        <w:pStyle w:val="NoSpacing"/>
        <w:spacing w:line="480" w:lineRule="auto"/>
        <w:ind w:firstLine="720"/>
        <w:rPr>
          <w:rFonts w:ascii="Times New Roman" w:hAnsi="Times New Roman" w:cs="Times New Roman"/>
        </w:rPr>
      </w:pPr>
      <w:r>
        <w:rPr>
          <w:rFonts w:ascii="Times New Roman" w:hAnsi="Times New Roman" w:cs="Times New Roman"/>
        </w:rPr>
        <w:lastRenderedPageBreak/>
        <w:t>o</w:t>
      </w:r>
      <w:r w:rsidRPr="00C0722C">
        <w:rPr>
          <w:rFonts w:ascii="Times New Roman" w:hAnsi="Times New Roman" w:cs="Times New Roman"/>
        </w:rPr>
        <w:t>cean and</w:t>
      </w:r>
      <w:r>
        <w:rPr>
          <w:rFonts w:ascii="Times New Roman" w:hAnsi="Times New Roman" w:cs="Times New Roman"/>
        </w:rPr>
        <w:t xml:space="preserve"> estuaries with application to coastal e</w:t>
      </w:r>
      <w:r w:rsidRPr="00C0722C">
        <w:rPr>
          <w:rFonts w:ascii="Times New Roman" w:hAnsi="Times New Roman" w:cs="Times New Roman"/>
        </w:rPr>
        <w:t>cology</w:t>
      </w:r>
      <w:r>
        <w:rPr>
          <w:rFonts w:ascii="Times New Roman" w:hAnsi="Times New Roman" w:cs="Times New Roman"/>
        </w:rPr>
        <w:t xml:space="preserve">. </w:t>
      </w:r>
      <w:r>
        <w:rPr>
          <w:rFonts w:ascii="Times New Roman" w:hAnsi="Times New Roman" w:cs="Times New Roman"/>
          <w:i/>
        </w:rPr>
        <w:t>Estuaries, 26(4B),</w:t>
      </w:r>
      <w:r>
        <w:rPr>
          <w:rFonts w:ascii="Times New Roman" w:hAnsi="Times New Roman" w:cs="Times New Roman"/>
        </w:rPr>
        <w:t xml:space="preserve"> 1010-1031.</w:t>
      </w:r>
    </w:p>
    <w:p w14:paraId="54CD027C" w14:textId="501F4D2F" w:rsidR="00173BB0" w:rsidRPr="00FD486A" w:rsidRDefault="00D02FB7" w:rsidP="00173BB0">
      <w:pPr>
        <w:pStyle w:val="NoSpacing"/>
        <w:spacing w:line="480" w:lineRule="auto"/>
        <w:rPr>
          <w:rFonts w:ascii="Times New Roman" w:hAnsi="Times New Roman" w:cs="Times New Roman"/>
        </w:rPr>
      </w:pPr>
      <w:r w:rsidRPr="00FD486A">
        <w:rPr>
          <w:rFonts w:ascii="Times New Roman" w:hAnsi="Times New Roman" w:cs="Times New Roman"/>
        </w:rPr>
        <w:t xml:space="preserve">IPCC </w:t>
      </w:r>
      <w:r w:rsidR="00173BB0" w:rsidRPr="00FD486A">
        <w:rPr>
          <w:rFonts w:ascii="Times New Roman" w:hAnsi="Times New Roman" w:cs="Times New Roman"/>
        </w:rPr>
        <w:t>(</w:t>
      </w:r>
      <w:r w:rsidRPr="00FD486A">
        <w:rPr>
          <w:rFonts w:ascii="Times New Roman" w:hAnsi="Times New Roman" w:cs="Times New Roman"/>
        </w:rPr>
        <w:t>2014</w:t>
      </w:r>
      <w:r w:rsidR="00173BB0" w:rsidRPr="00FD486A">
        <w:rPr>
          <w:rFonts w:ascii="Times New Roman" w:hAnsi="Times New Roman" w:cs="Times New Roman"/>
        </w:rPr>
        <w:t>).</w:t>
      </w:r>
      <w:r w:rsidRPr="00FD486A">
        <w:rPr>
          <w:rFonts w:ascii="Times New Roman" w:hAnsi="Times New Roman" w:cs="Times New Roman"/>
        </w:rPr>
        <w:t xml:space="preserve"> Climate </w:t>
      </w:r>
      <w:r w:rsidR="00173BB0" w:rsidRPr="00FD486A">
        <w:rPr>
          <w:rFonts w:ascii="Times New Roman" w:hAnsi="Times New Roman" w:cs="Times New Roman"/>
        </w:rPr>
        <w:t>c</w:t>
      </w:r>
      <w:r w:rsidRPr="00FD486A">
        <w:rPr>
          <w:rFonts w:ascii="Times New Roman" w:hAnsi="Times New Roman" w:cs="Times New Roman"/>
        </w:rPr>
        <w:t xml:space="preserve">hange 2014: Synthesis </w:t>
      </w:r>
      <w:r w:rsidR="00173BB0" w:rsidRPr="00FD486A">
        <w:rPr>
          <w:rFonts w:ascii="Times New Roman" w:hAnsi="Times New Roman" w:cs="Times New Roman"/>
        </w:rPr>
        <w:t>r</w:t>
      </w:r>
      <w:r w:rsidRPr="00FD486A">
        <w:rPr>
          <w:rFonts w:ascii="Times New Roman" w:hAnsi="Times New Roman" w:cs="Times New Roman"/>
        </w:rPr>
        <w:t xml:space="preserve">eport. Contribution of </w:t>
      </w:r>
      <w:r w:rsidR="00173BB0" w:rsidRPr="00FD486A">
        <w:rPr>
          <w:rFonts w:ascii="Times New Roman" w:hAnsi="Times New Roman" w:cs="Times New Roman"/>
        </w:rPr>
        <w:t>w</w:t>
      </w:r>
      <w:r w:rsidRPr="00FD486A">
        <w:rPr>
          <w:rFonts w:ascii="Times New Roman" w:hAnsi="Times New Roman" w:cs="Times New Roman"/>
        </w:rPr>
        <w:t xml:space="preserve">orking </w:t>
      </w:r>
      <w:r w:rsidR="00173BB0" w:rsidRPr="00FD486A">
        <w:rPr>
          <w:rFonts w:ascii="Times New Roman" w:hAnsi="Times New Roman" w:cs="Times New Roman"/>
        </w:rPr>
        <w:t>g</w:t>
      </w:r>
      <w:r w:rsidRPr="00FD486A">
        <w:rPr>
          <w:rFonts w:ascii="Times New Roman" w:hAnsi="Times New Roman" w:cs="Times New Roman"/>
        </w:rPr>
        <w:t xml:space="preserve">roups I, II and </w:t>
      </w:r>
    </w:p>
    <w:p w14:paraId="0EDDB9A4" w14:textId="7456AA4C" w:rsidR="00D02FB7" w:rsidRPr="00FD486A" w:rsidRDefault="00D02FB7" w:rsidP="00173BB0">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III to the </w:t>
      </w:r>
      <w:r w:rsidR="00173BB0" w:rsidRPr="00FD486A">
        <w:rPr>
          <w:rFonts w:ascii="Times New Roman" w:hAnsi="Times New Roman" w:cs="Times New Roman"/>
        </w:rPr>
        <w:t>f</w:t>
      </w:r>
      <w:r w:rsidRPr="00FD486A">
        <w:rPr>
          <w:rFonts w:ascii="Times New Roman" w:hAnsi="Times New Roman" w:cs="Times New Roman"/>
        </w:rPr>
        <w:t xml:space="preserve">ifth </w:t>
      </w:r>
      <w:r w:rsidR="00173BB0" w:rsidRPr="00FD486A">
        <w:rPr>
          <w:rFonts w:ascii="Times New Roman" w:hAnsi="Times New Roman" w:cs="Times New Roman"/>
        </w:rPr>
        <w:t>a</w:t>
      </w:r>
      <w:r w:rsidRPr="00FD486A">
        <w:rPr>
          <w:rFonts w:ascii="Times New Roman" w:hAnsi="Times New Roman" w:cs="Times New Roman"/>
        </w:rPr>
        <w:t xml:space="preserve">ssessment </w:t>
      </w:r>
      <w:r w:rsidR="00173BB0" w:rsidRPr="00FD486A">
        <w:rPr>
          <w:rFonts w:ascii="Times New Roman" w:hAnsi="Times New Roman" w:cs="Times New Roman"/>
        </w:rPr>
        <w:t>r</w:t>
      </w:r>
      <w:r w:rsidRPr="00FD486A">
        <w:rPr>
          <w:rFonts w:ascii="Times New Roman" w:hAnsi="Times New Roman" w:cs="Times New Roman"/>
        </w:rPr>
        <w:t>eport of the Intergovernmental Panel on Climate Change</w:t>
      </w:r>
      <w:r w:rsidR="00173BB0" w:rsidRPr="00FD486A">
        <w:rPr>
          <w:rFonts w:ascii="Times New Roman" w:hAnsi="Times New Roman" w:cs="Times New Roman"/>
        </w:rPr>
        <w:t xml:space="preserve">. In </w:t>
      </w:r>
      <w:r w:rsidRPr="00FD486A">
        <w:rPr>
          <w:rFonts w:ascii="Times New Roman" w:hAnsi="Times New Roman" w:cs="Times New Roman"/>
        </w:rPr>
        <w:t xml:space="preserve">Core Writing Team, </w:t>
      </w:r>
      <w:proofErr w:type="spellStart"/>
      <w:r w:rsidR="00173BB0" w:rsidRPr="00FD486A">
        <w:rPr>
          <w:rFonts w:ascii="Times New Roman" w:hAnsi="Times New Roman" w:cs="Times New Roman"/>
        </w:rPr>
        <w:t>RKPaLaME</w:t>
      </w:r>
      <w:proofErr w:type="spellEnd"/>
      <w:r w:rsidR="00173BB0" w:rsidRPr="00FD486A">
        <w:rPr>
          <w:rFonts w:ascii="Times New Roman" w:hAnsi="Times New Roman" w:cs="Times New Roman"/>
        </w:rPr>
        <w:t xml:space="preserve"> (Ed.), </w:t>
      </w:r>
      <w:r w:rsidR="00173BB0" w:rsidRPr="00C0722C">
        <w:rPr>
          <w:rFonts w:ascii="Times New Roman" w:hAnsi="Times New Roman" w:cs="Times New Roman"/>
        </w:rPr>
        <w:t>Report</w:t>
      </w:r>
      <w:r w:rsidR="00173BB0" w:rsidRPr="00FD486A">
        <w:rPr>
          <w:rFonts w:ascii="Times New Roman" w:hAnsi="Times New Roman" w:cs="Times New Roman"/>
        </w:rPr>
        <w:t xml:space="preserve"> of the Intergovernmental Panel on Climate Change. Geneva: IPCC.</w:t>
      </w:r>
    </w:p>
    <w:p w14:paraId="6D7505A3" w14:textId="77777777" w:rsidR="00284D23" w:rsidRPr="00FD486A" w:rsidRDefault="00901ED4"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Jacox</w:t>
      </w:r>
      <w:proofErr w:type="spellEnd"/>
      <w:r w:rsidR="00284D23" w:rsidRPr="00FD486A">
        <w:rPr>
          <w:rFonts w:ascii="Times New Roman" w:hAnsi="Times New Roman" w:cs="Times New Roman"/>
        </w:rPr>
        <w:t>,</w:t>
      </w:r>
      <w:r w:rsidRPr="00FD486A">
        <w:rPr>
          <w:rFonts w:ascii="Times New Roman" w:hAnsi="Times New Roman" w:cs="Times New Roman"/>
        </w:rPr>
        <w:t xml:space="preserve"> M</w:t>
      </w:r>
      <w:r w:rsidR="00284D23" w:rsidRPr="00FD486A">
        <w:rPr>
          <w:rFonts w:ascii="Times New Roman" w:hAnsi="Times New Roman" w:cs="Times New Roman"/>
        </w:rPr>
        <w:t xml:space="preserve">. </w:t>
      </w:r>
      <w:r w:rsidRPr="00FD486A">
        <w:rPr>
          <w:rFonts w:ascii="Times New Roman" w:hAnsi="Times New Roman" w:cs="Times New Roman"/>
        </w:rPr>
        <w:t>G</w:t>
      </w:r>
      <w:r w:rsidR="00284D23" w:rsidRPr="00FD486A">
        <w:rPr>
          <w:rFonts w:ascii="Times New Roman" w:hAnsi="Times New Roman" w:cs="Times New Roman"/>
        </w:rPr>
        <w:t>.</w:t>
      </w:r>
      <w:r w:rsidRPr="00FD486A">
        <w:rPr>
          <w:rFonts w:ascii="Times New Roman" w:hAnsi="Times New Roman" w:cs="Times New Roman"/>
        </w:rPr>
        <w:t>, Hazen</w:t>
      </w:r>
      <w:r w:rsidR="00284D23" w:rsidRPr="00FD486A">
        <w:rPr>
          <w:rFonts w:ascii="Times New Roman" w:hAnsi="Times New Roman" w:cs="Times New Roman"/>
        </w:rPr>
        <w:t>,</w:t>
      </w:r>
      <w:r w:rsidRPr="00FD486A">
        <w:rPr>
          <w:rFonts w:ascii="Times New Roman" w:hAnsi="Times New Roman" w:cs="Times New Roman"/>
        </w:rPr>
        <w:t xml:space="preserve"> E</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Zaba</w:t>
      </w:r>
      <w:proofErr w:type="spellEnd"/>
      <w:r w:rsidR="00284D23" w:rsidRPr="00FD486A">
        <w:rPr>
          <w:rFonts w:ascii="Times New Roman" w:hAnsi="Times New Roman" w:cs="Times New Roman"/>
        </w:rPr>
        <w:t>,</w:t>
      </w:r>
      <w:r w:rsidRPr="00FD486A">
        <w:rPr>
          <w:rFonts w:ascii="Times New Roman" w:hAnsi="Times New Roman" w:cs="Times New Roman"/>
        </w:rPr>
        <w:t xml:space="preserve"> K</w:t>
      </w:r>
      <w:r w:rsidR="00284D23" w:rsidRPr="00FD486A">
        <w:rPr>
          <w:rFonts w:ascii="Times New Roman" w:hAnsi="Times New Roman" w:cs="Times New Roman"/>
        </w:rPr>
        <w:t xml:space="preserve">. </w:t>
      </w:r>
      <w:r w:rsidRPr="00FD486A">
        <w:rPr>
          <w:rFonts w:ascii="Times New Roman" w:hAnsi="Times New Roman" w:cs="Times New Roman"/>
        </w:rPr>
        <w:t>D</w:t>
      </w:r>
      <w:r w:rsidR="00284D23" w:rsidRPr="00FD486A">
        <w:rPr>
          <w:rFonts w:ascii="Times New Roman" w:hAnsi="Times New Roman" w:cs="Times New Roman"/>
        </w:rPr>
        <w:t>.</w:t>
      </w:r>
      <w:r w:rsidRPr="00FD486A">
        <w:rPr>
          <w:rFonts w:ascii="Times New Roman" w:hAnsi="Times New Roman" w:cs="Times New Roman"/>
        </w:rPr>
        <w:t>, Rudnick</w:t>
      </w:r>
      <w:r w:rsidR="00284D23" w:rsidRPr="00FD486A">
        <w:rPr>
          <w:rFonts w:ascii="Times New Roman" w:hAnsi="Times New Roman" w:cs="Times New Roman"/>
        </w:rPr>
        <w:t>,</w:t>
      </w:r>
      <w:r w:rsidRPr="00FD486A">
        <w:rPr>
          <w:rFonts w:ascii="Times New Roman" w:hAnsi="Times New Roman" w:cs="Times New Roman"/>
        </w:rPr>
        <w:t xml:space="preserve"> D</w:t>
      </w:r>
      <w:r w:rsidR="00284D23" w:rsidRPr="00FD486A">
        <w:rPr>
          <w:rFonts w:ascii="Times New Roman" w:hAnsi="Times New Roman" w:cs="Times New Roman"/>
        </w:rPr>
        <w:t xml:space="preserve">. </w:t>
      </w:r>
      <w:r w:rsidRPr="00FD486A">
        <w:rPr>
          <w:rFonts w:ascii="Times New Roman" w:hAnsi="Times New Roman" w:cs="Times New Roman"/>
        </w:rPr>
        <w:t>L</w:t>
      </w:r>
      <w:r w:rsidR="00284D23" w:rsidRPr="00FD486A">
        <w:rPr>
          <w:rFonts w:ascii="Times New Roman" w:hAnsi="Times New Roman" w:cs="Times New Roman"/>
        </w:rPr>
        <w:t>.</w:t>
      </w:r>
      <w:r w:rsidRPr="00FD486A">
        <w:rPr>
          <w:rFonts w:ascii="Times New Roman" w:hAnsi="Times New Roman" w:cs="Times New Roman"/>
        </w:rPr>
        <w:t>, Edwards</w:t>
      </w:r>
      <w:r w:rsidR="00284D23" w:rsidRPr="00FD486A">
        <w:rPr>
          <w:rFonts w:ascii="Times New Roman" w:hAnsi="Times New Roman" w:cs="Times New Roman"/>
        </w:rPr>
        <w:t>,</w:t>
      </w:r>
      <w:r w:rsidRPr="00FD486A">
        <w:rPr>
          <w:rFonts w:ascii="Times New Roman" w:hAnsi="Times New Roman" w:cs="Times New Roman"/>
        </w:rPr>
        <w:t xml:space="preserve"> C</w:t>
      </w:r>
      <w:r w:rsidR="00284D23" w:rsidRPr="00FD486A">
        <w:rPr>
          <w:rFonts w:ascii="Times New Roman" w:hAnsi="Times New Roman" w:cs="Times New Roman"/>
        </w:rPr>
        <w:t xml:space="preserve">. </w:t>
      </w:r>
      <w:r w:rsidRPr="00FD486A">
        <w:rPr>
          <w:rFonts w:ascii="Times New Roman" w:hAnsi="Times New Roman" w:cs="Times New Roman"/>
        </w:rPr>
        <w:t>A</w:t>
      </w:r>
      <w:r w:rsidR="00284D23" w:rsidRPr="00FD486A">
        <w:rPr>
          <w:rFonts w:ascii="Times New Roman" w:hAnsi="Times New Roman" w:cs="Times New Roman"/>
        </w:rPr>
        <w:t>.</w:t>
      </w:r>
      <w:r w:rsidRPr="00FD486A">
        <w:rPr>
          <w:rFonts w:ascii="Times New Roman" w:hAnsi="Times New Roman" w:cs="Times New Roman"/>
        </w:rPr>
        <w:t>, Moore</w:t>
      </w:r>
      <w:r w:rsidR="00284D23" w:rsidRPr="00FD486A">
        <w:rPr>
          <w:rFonts w:ascii="Times New Roman" w:hAnsi="Times New Roman" w:cs="Times New Roman"/>
        </w:rPr>
        <w:t>,</w:t>
      </w:r>
      <w:r w:rsidRPr="00FD486A">
        <w:rPr>
          <w:rFonts w:ascii="Times New Roman" w:hAnsi="Times New Roman" w:cs="Times New Roman"/>
        </w:rPr>
        <w:t xml:space="preserve"> A</w:t>
      </w:r>
      <w:r w:rsidR="00284D23" w:rsidRPr="00FD486A">
        <w:rPr>
          <w:rFonts w:ascii="Times New Roman" w:hAnsi="Times New Roman" w:cs="Times New Roman"/>
        </w:rPr>
        <w:t xml:space="preserve">. </w:t>
      </w:r>
      <w:r w:rsidRPr="00FD486A">
        <w:rPr>
          <w:rFonts w:ascii="Times New Roman" w:hAnsi="Times New Roman" w:cs="Times New Roman"/>
        </w:rPr>
        <w:t>M</w:t>
      </w:r>
      <w:r w:rsidR="00284D23" w:rsidRPr="00FD486A">
        <w:rPr>
          <w:rFonts w:ascii="Times New Roman" w:hAnsi="Times New Roman" w:cs="Times New Roman"/>
        </w:rPr>
        <w:t>.</w:t>
      </w:r>
      <w:r w:rsidRPr="00FD486A">
        <w:rPr>
          <w:rFonts w:ascii="Times New Roman" w:hAnsi="Times New Roman" w:cs="Times New Roman"/>
        </w:rPr>
        <w:t xml:space="preserve">, </w:t>
      </w:r>
      <w:r w:rsidR="00284D23" w:rsidRPr="00FD486A">
        <w:rPr>
          <w:rFonts w:ascii="Times New Roman" w:hAnsi="Times New Roman" w:cs="Times New Roman"/>
        </w:rPr>
        <w:t xml:space="preserve">&amp; </w:t>
      </w:r>
    </w:p>
    <w:p w14:paraId="16076545" w14:textId="67D52124" w:rsidR="00901ED4" w:rsidRPr="00FD486A" w:rsidRDefault="00901ED4" w:rsidP="00284D23">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Bograd</w:t>
      </w:r>
      <w:proofErr w:type="spellEnd"/>
      <w:r w:rsidR="00284D23" w:rsidRPr="00FD486A">
        <w:rPr>
          <w:rFonts w:ascii="Times New Roman" w:hAnsi="Times New Roman" w:cs="Times New Roman"/>
        </w:rPr>
        <w:t>,</w:t>
      </w:r>
      <w:r w:rsidRPr="00FD486A">
        <w:rPr>
          <w:rFonts w:ascii="Times New Roman" w:hAnsi="Times New Roman" w:cs="Times New Roman"/>
        </w:rPr>
        <w:t xml:space="preserve"> S</w:t>
      </w:r>
      <w:r w:rsidR="00284D23" w:rsidRPr="00FD486A">
        <w:rPr>
          <w:rFonts w:ascii="Times New Roman" w:hAnsi="Times New Roman" w:cs="Times New Roman"/>
        </w:rPr>
        <w:t xml:space="preserve">. </w:t>
      </w:r>
      <w:r w:rsidRPr="00FD486A">
        <w:rPr>
          <w:rFonts w:ascii="Times New Roman" w:hAnsi="Times New Roman" w:cs="Times New Roman"/>
        </w:rPr>
        <w:t xml:space="preserve">J. </w:t>
      </w:r>
      <w:r w:rsidR="00284D23" w:rsidRPr="00FD486A">
        <w:rPr>
          <w:rFonts w:ascii="Times New Roman" w:hAnsi="Times New Roman" w:cs="Times New Roman"/>
        </w:rPr>
        <w:t>(</w:t>
      </w:r>
      <w:r w:rsidRPr="00FD486A">
        <w:rPr>
          <w:rFonts w:ascii="Times New Roman" w:hAnsi="Times New Roman" w:cs="Times New Roman"/>
        </w:rPr>
        <w:t>2016</w:t>
      </w:r>
      <w:r w:rsidR="00284D23" w:rsidRPr="00FD486A">
        <w:rPr>
          <w:rFonts w:ascii="Times New Roman" w:hAnsi="Times New Roman" w:cs="Times New Roman"/>
        </w:rPr>
        <w:t>)</w:t>
      </w:r>
      <w:r w:rsidRPr="00FD486A">
        <w:rPr>
          <w:rFonts w:ascii="Times New Roman" w:hAnsi="Times New Roman" w:cs="Times New Roman"/>
        </w:rPr>
        <w:t xml:space="preserve">. Impacts of the 2015–2016 El Niño on the California Current System: early assessment and comparison to past events. </w:t>
      </w:r>
      <w:r w:rsidRPr="00FD486A">
        <w:rPr>
          <w:rFonts w:ascii="Times New Roman" w:hAnsi="Times New Roman" w:cs="Times New Roman"/>
          <w:i/>
        </w:rPr>
        <w:t>Geophysical Research Letters</w:t>
      </w:r>
      <w:r w:rsidR="00284D23" w:rsidRPr="00FD486A">
        <w:rPr>
          <w:rFonts w:ascii="Times New Roman" w:hAnsi="Times New Roman" w:cs="Times New Roman"/>
          <w:i/>
        </w:rPr>
        <w:t>,</w:t>
      </w:r>
      <w:r w:rsidRPr="00FD486A">
        <w:rPr>
          <w:rFonts w:ascii="Times New Roman" w:hAnsi="Times New Roman" w:cs="Times New Roman"/>
          <w:i/>
        </w:rPr>
        <w:t xml:space="preserve"> </w:t>
      </w:r>
      <w:r w:rsidR="003172DE" w:rsidRPr="00FD486A">
        <w:rPr>
          <w:rFonts w:ascii="Times New Roman" w:hAnsi="Times New Roman" w:cs="Times New Roman"/>
          <w:i/>
        </w:rPr>
        <w:t>43</w:t>
      </w:r>
      <w:r w:rsidR="00284D23" w:rsidRPr="00FD486A">
        <w:rPr>
          <w:rFonts w:ascii="Times New Roman" w:hAnsi="Times New Roman" w:cs="Times New Roman"/>
          <w:i/>
        </w:rPr>
        <w:t>,</w:t>
      </w:r>
      <w:r w:rsidR="00284D23" w:rsidRPr="00FD486A">
        <w:rPr>
          <w:rFonts w:ascii="Times New Roman" w:hAnsi="Times New Roman" w:cs="Times New Roman"/>
        </w:rPr>
        <w:t xml:space="preserve"> </w:t>
      </w:r>
      <w:r w:rsidR="003172DE" w:rsidRPr="00FD486A">
        <w:rPr>
          <w:rFonts w:ascii="Times New Roman" w:hAnsi="Times New Roman" w:cs="Times New Roman"/>
        </w:rPr>
        <w:t>7072-7080.</w:t>
      </w:r>
      <w:r w:rsidR="00CF7423" w:rsidRPr="00FD486A">
        <w:rPr>
          <w:rFonts w:ascii="Times New Roman" w:hAnsi="Times New Roman" w:cs="Times New Roman"/>
        </w:rPr>
        <w:t xml:space="preserve"> https://doi.org/10.1002/2016GL069716</w:t>
      </w:r>
    </w:p>
    <w:p w14:paraId="4A968335" w14:textId="77777777" w:rsidR="008621ED" w:rsidRPr="00FD486A" w:rsidRDefault="003172DE" w:rsidP="00D705BC">
      <w:pPr>
        <w:pStyle w:val="NoSpacing"/>
        <w:spacing w:line="480" w:lineRule="auto"/>
        <w:rPr>
          <w:rFonts w:ascii="Times New Roman" w:hAnsi="Times New Roman" w:cs="Times New Roman"/>
        </w:rPr>
      </w:pPr>
      <w:r w:rsidRPr="00FD486A">
        <w:rPr>
          <w:rFonts w:ascii="Times New Roman" w:hAnsi="Times New Roman" w:cs="Times New Roman"/>
        </w:rPr>
        <w:t>Jefferson</w:t>
      </w:r>
      <w:r w:rsidR="008621ED" w:rsidRPr="00FD486A">
        <w:rPr>
          <w:rFonts w:ascii="Times New Roman" w:hAnsi="Times New Roman" w:cs="Times New Roman"/>
        </w:rPr>
        <w:t>,</w:t>
      </w:r>
      <w:r w:rsidRPr="00FD486A">
        <w:rPr>
          <w:rFonts w:ascii="Times New Roman" w:hAnsi="Times New Roman" w:cs="Times New Roman"/>
        </w:rPr>
        <w:t xml:space="preserve"> T</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Smultea</w:t>
      </w:r>
      <w:proofErr w:type="spellEnd"/>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A</w:t>
      </w:r>
      <w:r w:rsidR="008621ED"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Courbis</w:t>
      </w:r>
      <w:proofErr w:type="spellEnd"/>
      <w:r w:rsidR="008621ED" w:rsidRPr="00FD486A">
        <w:rPr>
          <w:rFonts w:ascii="Times New Roman" w:hAnsi="Times New Roman" w:cs="Times New Roman"/>
        </w:rPr>
        <w:t>,</w:t>
      </w:r>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S</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Campbell</w:t>
      </w:r>
      <w:r w:rsidR="008621ED" w:rsidRPr="00FD486A">
        <w:rPr>
          <w:rFonts w:ascii="Times New Roman" w:hAnsi="Times New Roman" w:cs="Times New Roman"/>
        </w:rPr>
        <w:t>,</w:t>
      </w:r>
      <w:r w:rsidRPr="00FD486A">
        <w:rPr>
          <w:rFonts w:ascii="Times New Roman" w:hAnsi="Times New Roman" w:cs="Times New Roman"/>
        </w:rPr>
        <w:t xml:space="preserve"> G</w:t>
      </w:r>
      <w:r w:rsidR="008621ED" w:rsidRPr="00FD486A">
        <w:rPr>
          <w:rFonts w:ascii="Times New Roman" w:hAnsi="Times New Roman" w:cs="Times New Roman"/>
        </w:rPr>
        <w:t xml:space="preserve">. </w:t>
      </w:r>
      <w:r w:rsidRPr="00FD486A">
        <w:rPr>
          <w:rFonts w:ascii="Times New Roman" w:hAnsi="Times New Roman" w:cs="Times New Roman"/>
        </w:rPr>
        <w:t xml:space="preserve">S. </w:t>
      </w:r>
      <w:r w:rsidR="008621ED" w:rsidRPr="00FD486A">
        <w:rPr>
          <w:rFonts w:ascii="Times New Roman" w:hAnsi="Times New Roman" w:cs="Times New Roman"/>
        </w:rPr>
        <w:t>(</w:t>
      </w:r>
      <w:r w:rsidRPr="00FD486A">
        <w:rPr>
          <w:rFonts w:ascii="Times New Roman" w:hAnsi="Times New Roman" w:cs="Times New Roman"/>
        </w:rPr>
        <w:t>2016</w:t>
      </w:r>
      <w:r w:rsidR="008621ED" w:rsidRPr="00FD486A">
        <w:rPr>
          <w:rFonts w:ascii="Times New Roman" w:hAnsi="Times New Roman" w:cs="Times New Roman"/>
        </w:rPr>
        <w:t>)</w:t>
      </w:r>
      <w:r w:rsidRPr="00FD486A">
        <w:rPr>
          <w:rFonts w:ascii="Times New Roman" w:hAnsi="Times New Roman" w:cs="Times New Roman"/>
        </w:rPr>
        <w:t xml:space="preserve">. Harbor porpoise </w:t>
      </w:r>
    </w:p>
    <w:p w14:paraId="4EFD5630" w14:textId="77777777" w:rsidR="008621ED" w:rsidRPr="00FD486A" w:rsidRDefault="003172DE" w:rsidP="008621ED">
      <w:pPr>
        <w:pStyle w:val="NoSpacing"/>
        <w:spacing w:line="480" w:lineRule="auto"/>
        <w:ind w:firstLine="720"/>
        <w:rPr>
          <w:rFonts w:ascii="Times New Roman" w:hAnsi="Times New Roman" w:cs="Times New Roman"/>
        </w:rPr>
      </w:pPr>
      <w:r w:rsidRPr="00FD486A">
        <w:rPr>
          <w:rFonts w:ascii="Times New Roman" w:hAnsi="Times New Roman" w:cs="Times New Roman"/>
        </w:rPr>
        <w:t>(</w:t>
      </w:r>
      <w:proofErr w:type="spellStart"/>
      <w:r w:rsidRPr="00FD486A">
        <w:rPr>
          <w:rFonts w:ascii="Times New Roman" w:hAnsi="Times New Roman" w:cs="Times New Roman"/>
          <w:i/>
        </w:rPr>
        <w:t>Phocoena</w:t>
      </w:r>
      <w:proofErr w:type="spellEnd"/>
      <w:r w:rsidRPr="00FD486A">
        <w:rPr>
          <w:rFonts w:ascii="Times New Roman" w:hAnsi="Times New Roman" w:cs="Times New Roman"/>
        </w:rPr>
        <w:t xml:space="preserve"> </w:t>
      </w:r>
      <w:proofErr w:type="spellStart"/>
      <w:r w:rsidRPr="00FD486A">
        <w:rPr>
          <w:rFonts w:ascii="Times New Roman" w:hAnsi="Times New Roman" w:cs="Times New Roman"/>
          <w:i/>
        </w:rPr>
        <w:t>phocoena</w:t>
      </w:r>
      <w:proofErr w:type="spellEnd"/>
      <w:r w:rsidRPr="00FD486A">
        <w:rPr>
          <w:rFonts w:ascii="Times New Roman" w:hAnsi="Times New Roman" w:cs="Times New Roman"/>
        </w:rPr>
        <w:t xml:space="preserve">) recovery in the inland waters of Washington: estimates of density </w:t>
      </w:r>
    </w:p>
    <w:p w14:paraId="11FFC1DB" w14:textId="18C99368" w:rsidR="003172DE" w:rsidRPr="00FD486A" w:rsidRDefault="003172DE" w:rsidP="008621ED">
      <w:pPr>
        <w:pStyle w:val="NoSpacing"/>
        <w:spacing w:line="480" w:lineRule="auto"/>
        <w:ind w:left="720"/>
        <w:rPr>
          <w:rFonts w:ascii="Times New Roman" w:hAnsi="Times New Roman" w:cs="Times New Roman"/>
        </w:rPr>
      </w:pPr>
      <w:r w:rsidRPr="00FD486A">
        <w:rPr>
          <w:rFonts w:ascii="Times New Roman" w:hAnsi="Times New Roman" w:cs="Times New Roman"/>
        </w:rPr>
        <w:t>and abundance from aerial surveys, 2013–2015</w:t>
      </w:r>
      <w:r w:rsidR="007D6275" w:rsidRPr="00FD486A">
        <w:rPr>
          <w:rFonts w:ascii="Times New Roman" w:hAnsi="Times New Roman" w:cs="Times New Roman"/>
        </w:rPr>
        <w:t xml:space="preserve">. </w:t>
      </w:r>
      <w:r w:rsidR="007D6275" w:rsidRPr="00FD486A">
        <w:rPr>
          <w:rFonts w:ascii="Times New Roman" w:hAnsi="Times New Roman" w:cs="Times New Roman"/>
          <w:i/>
        </w:rPr>
        <w:t>Canadian Journal of Zoology</w:t>
      </w:r>
      <w:r w:rsidR="008621ED" w:rsidRPr="00FD486A">
        <w:rPr>
          <w:rFonts w:ascii="Times New Roman" w:hAnsi="Times New Roman" w:cs="Times New Roman"/>
          <w:i/>
        </w:rPr>
        <w:t>,</w:t>
      </w:r>
      <w:r w:rsidR="007D6275" w:rsidRPr="00FD486A">
        <w:rPr>
          <w:rFonts w:ascii="Times New Roman" w:hAnsi="Times New Roman" w:cs="Times New Roman"/>
          <w:i/>
        </w:rPr>
        <w:t xml:space="preserve"> 94</w:t>
      </w:r>
      <w:r w:rsidR="008621ED" w:rsidRPr="00FD486A">
        <w:rPr>
          <w:rFonts w:ascii="Times New Roman" w:hAnsi="Times New Roman" w:cs="Times New Roman"/>
          <w:i/>
        </w:rPr>
        <w:t>,</w:t>
      </w:r>
      <w:r w:rsidR="008621ED" w:rsidRPr="00FD486A">
        <w:rPr>
          <w:rFonts w:ascii="Times New Roman" w:hAnsi="Times New Roman" w:cs="Times New Roman"/>
        </w:rPr>
        <w:t xml:space="preserve"> </w:t>
      </w:r>
      <w:r w:rsidR="007D6275" w:rsidRPr="00FD486A">
        <w:rPr>
          <w:rFonts w:ascii="Times New Roman" w:hAnsi="Times New Roman" w:cs="Times New Roman"/>
        </w:rPr>
        <w:t>505-515.</w:t>
      </w:r>
      <w:r w:rsidR="00CF7423" w:rsidRPr="00FD486A">
        <w:rPr>
          <w:rFonts w:ascii="Times New Roman" w:hAnsi="Times New Roman" w:cs="Times New Roman"/>
        </w:rPr>
        <w:t xml:space="preserve"> https://doi.org/10.1139/cjz-2015-0236</w:t>
      </w:r>
    </w:p>
    <w:p w14:paraId="4CAF3037" w14:textId="55F48206" w:rsidR="00CE367C" w:rsidRPr="00FD486A" w:rsidRDefault="00F036B6" w:rsidP="00D705BC">
      <w:pPr>
        <w:pStyle w:val="NoSpacing"/>
        <w:spacing w:line="480" w:lineRule="auto"/>
        <w:rPr>
          <w:rFonts w:ascii="Times New Roman" w:hAnsi="Times New Roman" w:cs="Times New Roman"/>
        </w:rPr>
      </w:pP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W</w:t>
      </w:r>
      <w:r w:rsidR="00CE367C" w:rsidRPr="00FD486A">
        <w:rPr>
          <w:rFonts w:ascii="Times New Roman" w:hAnsi="Times New Roman" w:cs="Times New Roman"/>
        </w:rPr>
        <w:t>.</w:t>
      </w:r>
      <w:r w:rsidRPr="00FD486A">
        <w:rPr>
          <w:rFonts w:ascii="Times New Roman" w:hAnsi="Times New Roman" w:cs="Times New Roman"/>
        </w:rPr>
        <w:t>, Bowers</w:t>
      </w:r>
      <w:r w:rsidR="00CE367C" w:rsidRPr="00FD486A">
        <w:rPr>
          <w:rFonts w:ascii="Times New Roman" w:hAnsi="Times New Roman" w:cs="Times New Roman"/>
        </w:rPr>
        <w:t>,</w:t>
      </w:r>
      <w:r w:rsidRPr="00FD486A">
        <w:rPr>
          <w:rFonts w:ascii="Times New Roman" w:hAnsi="Times New Roman" w:cs="Times New Roman"/>
        </w:rPr>
        <w:t xml:space="preserve"> M</w:t>
      </w:r>
      <w:r w:rsidR="00CE367C" w:rsidRPr="00FD486A">
        <w:rPr>
          <w:rFonts w:ascii="Times New Roman" w:hAnsi="Times New Roman" w:cs="Times New Roman"/>
        </w:rPr>
        <w:t xml:space="preserve">. </w:t>
      </w:r>
      <w:r w:rsidRPr="00FD486A">
        <w:rPr>
          <w:rFonts w:ascii="Times New Roman" w:hAnsi="Times New Roman" w:cs="Times New Roman"/>
        </w:rPr>
        <w:t>T</w:t>
      </w:r>
      <w:r w:rsidR="00CE367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Friedlaender</w:t>
      </w:r>
      <w:proofErr w:type="spellEnd"/>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 xml:space="preserve">. </w:t>
      </w:r>
      <w:r w:rsidRPr="00FD486A">
        <w:rPr>
          <w:rFonts w:ascii="Times New Roman" w:hAnsi="Times New Roman" w:cs="Times New Roman"/>
        </w:rPr>
        <w:t>S</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Lavigne</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M. </w:t>
      </w:r>
      <w:r w:rsidR="00CE367C" w:rsidRPr="00FD486A">
        <w:rPr>
          <w:rFonts w:ascii="Times New Roman" w:hAnsi="Times New Roman" w:cs="Times New Roman"/>
        </w:rPr>
        <w:t>(</w:t>
      </w:r>
      <w:r w:rsidRPr="00FD486A">
        <w:rPr>
          <w:rFonts w:ascii="Times New Roman" w:hAnsi="Times New Roman" w:cs="Times New Roman"/>
        </w:rPr>
        <w:t>2012</w:t>
      </w:r>
      <w:r w:rsidR="00CE367C" w:rsidRPr="00FD486A">
        <w:rPr>
          <w:rFonts w:ascii="Times New Roman" w:hAnsi="Times New Roman" w:cs="Times New Roman"/>
        </w:rPr>
        <w:t>)</w:t>
      </w:r>
      <w:r w:rsidRPr="00FD486A">
        <w:rPr>
          <w:rFonts w:ascii="Times New Roman" w:hAnsi="Times New Roman" w:cs="Times New Roman"/>
        </w:rPr>
        <w:t xml:space="preserve">. The effects of </w:t>
      </w:r>
    </w:p>
    <w:p w14:paraId="73A92E91" w14:textId="61EB340F" w:rsidR="00F036B6" w:rsidRPr="00FD486A" w:rsidRDefault="00F036B6" w:rsidP="00CF7423">
      <w:pPr>
        <w:pStyle w:val="NoSpacing"/>
        <w:spacing w:line="480" w:lineRule="auto"/>
        <w:ind w:left="720"/>
        <w:rPr>
          <w:rFonts w:ascii="Times New Roman" w:hAnsi="Times New Roman" w:cs="Times New Roman"/>
        </w:rPr>
      </w:pPr>
      <w:r w:rsidRPr="00FD486A">
        <w:rPr>
          <w:rFonts w:ascii="Times New Roman" w:hAnsi="Times New Roman" w:cs="Times New Roman"/>
        </w:rPr>
        <w:t>climate change on harp seals (</w:t>
      </w:r>
      <w:proofErr w:type="spellStart"/>
      <w:r w:rsidRPr="00FD486A">
        <w:rPr>
          <w:rFonts w:ascii="Times New Roman" w:hAnsi="Times New Roman" w:cs="Times New Roman"/>
          <w:i/>
        </w:rPr>
        <w:t>Pagophilus</w:t>
      </w:r>
      <w:proofErr w:type="spellEnd"/>
      <w:r w:rsidRPr="00FD486A">
        <w:rPr>
          <w:rFonts w:ascii="Times New Roman" w:hAnsi="Times New Roman" w:cs="Times New Roman"/>
          <w:i/>
        </w:rPr>
        <w:t xml:space="preserve"> </w:t>
      </w:r>
      <w:proofErr w:type="spellStart"/>
      <w:r w:rsidRPr="00FD486A">
        <w:rPr>
          <w:rFonts w:ascii="Times New Roman" w:hAnsi="Times New Roman" w:cs="Times New Roman"/>
          <w:i/>
        </w:rPr>
        <w:t>groenlandicus</w:t>
      </w:r>
      <w:proofErr w:type="spellEnd"/>
      <w:r w:rsidRPr="00FD486A">
        <w:rPr>
          <w:rFonts w:ascii="Times New Roman" w:hAnsi="Times New Roman" w:cs="Times New Roman"/>
        </w:rPr>
        <w:t xml:space="preserve">). </w:t>
      </w:r>
      <w:proofErr w:type="spellStart"/>
      <w:r w:rsidRPr="00FD486A">
        <w:rPr>
          <w:rFonts w:ascii="Times New Roman" w:hAnsi="Times New Roman" w:cs="Times New Roman"/>
          <w:i/>
        </w:rPr>
        <w:t>P</w:t>
      </w:r>
      <w:r w:rsidR="00CE367C" w:rsidRPr="00FD486A">
        <w:rPr>
          <w:rFonts w:ascii="Times New Roman" w:hAnsi="Times New Roman" w:cs="Times New Roman"/>
          <w:i/>
        </w:rPr>
        <w:t>L</w:t>
      </w:r>
      <w:r w:rsidRPr="00FD486A">
        <w:rPr>
          <w:rFonts w:ascii="Times New Roman" w:hAnsi="Times New Roman" w:cs="Times New Roman"/>
          <w:i/>
        </w:rPr>
        <w:t>oS</w:t>
      </w:r>
      <w:proofErr w:type="spellEnd"/>
      <w:r w:rsidRPr="00FD486A">
        <w:rPr>
          <w:rFonts w:ascii="Times New Roman" w:hAnsi="Times New Roman" w:cs="Times New Roman"/>
          <w:i/>
        </w:rPr>
        <w:t xml:space="preserve"> O</w:t>
      </w:r>
      <w:r w:rsidR="00CE367C" w:rsidRPr="00FD486A">
        <w:rPr>
          <w:rFonts w:ascii="Times New Roman" w:hAnsi="Times New Roman" w:cs="Times New Roman"/>
          <w:i/>
        </w:rPr>
        <w:t>ne,</w:t>
      </w:r>
      <w:r w:rsidRPr="00FD486A">
        <w:rPr>
          <w:rFonts w:ascii="Times New Roman" w:hAnsi="Times New Roman" w:cs="Times New Roman"/>
          <w:i/>
        </w:rPr>
        <w:t xml:space="preserve"> 7</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 xml:space="preserve">e29158. </w:t>
      </w:r>
      <w:r w:rsidR="00CF7423" w:rsidRPr="00FD486A">
        <w:rPr>
          <w:rFonts w:ascii="Times New Roman" w:hAnsi="Times New Roman" w:cs="Times New Roman"/>
        </w:rPr>
        <w:t>https://doi.org/10.1371/journal.pone.0029158</w:t>
      </w:r>
      <w:r w:rsidRPr="00FD486A">
        <w:rPr>
          <w:rFonts w:ascii="Times New Roman" w:hAnsi="Times New Roman" w:cs="Times New Roman"/>
        </w:rPr>
        <w:t xml:space="preserve"> </w:t>
      </w:r>
    </w:p>
    <w:p w14:paraId="610D49A3" w14:textId="63EA3FBF" w:rsidR="00D2115A" w:rsidRPr="00FD486A" w:rsidRDefault="00D2115A"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Keledjian</w:t>
      </w:r>
      <w:proofErr w:type="spellEnd"/>
      <w:r w:rsidR="00CE367C" w:rsidRPr="00FD486A">
        <w:rPr>
          <w:rFonts w:ascii="Times New Roman" w:hAnsi="Times New Roman" w:cs="Times New Roman"/>
        </w:rPr>
        <w:t>,</w:t>
      </w:r>
      <w:r w:rsidRPr="00FD486A">
        <w:rPr>
          <w:rFonts w:ascii="Times New Roman" w:hAnsi="Times New Roman" w:cs="Times New Roman"/>
        </w:rPr>
        <w:t xml:space="preserve"> A</w:t>
      </w:r>
      <w:r w:rsidR="00CE367C" w:rsidRPr="00FD486A">
        <w:rPr>
          <w:rFonts w:ascii="Times New Roman" w:hAnsi="Times New Roman" w:cs="Times New Roman"/>
        </w:rPr>
        <w:t>.,</w:t>
      </w:r>
      <w:r w:rsidRPr="00FD486A">
        <w:rPr>
          <w:rFonts w:ascii="Times New Roman" w:hAnsi="Times New Roman" w:cs="Times New Roman"/>
        </w:rPr>
        <w:t xml:space="preserve"> </w:t>
      </w:r>
      <w:r w:rsidR="00CE367C" w:rsidRPr="00FD486A">
        <w:rPr>
          <w:rFonts w:ascii="Times New Roman" w:hAnsi="Times New Roman" w:cs="Times New Roman"/>
        </w:rPr>
        <w:t xml:space="preserve">&amp; </w:t>
      </w:r>
      <w:proofErr w:type="spellStart"/>
      <w:r w:rsidRPr="00FD486A">
        <w:rPr>
          <w:rFonts w:ascii="Times New Roman" w:hAnsi="Times New Roman" w:cs="Times New Roman"/>
        </w:rPr>
        <w:t>Mesnick</w:t>
      </w:r>
      <w:proofErr w:type="spellEnd"/>
      <w:r w:rsidR="00CE367C" w:rsidRPr="00FD486A">
        <w:rPr>
          <w:rFonts w:ascii="Times New Roman" w:hAnsi="Times New Roman" w:cs="Times New Roman"/>
        </w:rPr>
        <w:t>,</w:t>
      </w:r>
      <w:r w:rsidRPr="00FD486A">
        <w:rPr>
          <w:rFonts w:ascii="Times New Roman" w:hAnsi="Times New Roman" w:cs="Times New Roman"/>
        </w:rPr>
        <w:t xml:space="preserve"> S</w:t>
      </w:r>
      <w:r w:rsidR="00CE367C" w:rsidRPr="00FD486A">
        <w:rPr>
          <w:rFonts w:ascii="Times New Roman" w:hAnsi="Times New Roman" w:cs="Times New Roman"/>
        </w:rPr>
        <w:t xml:space="preserve">. </w:t>
      </w:r>
      <w:r w:rsidRPr="00FD486A">
        <w:rPr>
          <w:rFonts w:ascii="Times New Roman" w:hAnsi="Times New Roman" w:cs="Times New Roman"/>
        </w:rPr>
        <w:t xml:space="preserve">L.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xml:space="preserve">. The impacts of El Niño conditions on California sea lion </w:t>
      </w:r>
    </w:p>
    <w:p w14:paraId="66986187" w14:textId="1D6FA4BD" w:rsidR="00D2115A" w:rsidRPr="00FD486A" w:rsidRDefault="00D2115A" w:rsidP="00D705BC">
      <w:pPr>
        <w:pStyle w:val="NoSpacing"/>
        <w:spacing w:line="480" w:lineRule="auto"/>
        <w:ind w:left="720"/>
        <w:rPr>
          <w:rFonts w:ascii="Times New Roman" w:hAnsi="Times New Roman" w:cs="Times New Roman"/>
        </w:rPr>
      </w:pPr>
      <w:r w:rsidRPr="00FD486A">
        <w:rPr>
          <w:rFonts w:ascii="Times New Roman" w:hAnsi="Times New Roman" w:cs="Times New Roman"/>
        </w:rPr>
        <w:t>(</w:t>
      </w:r>
      <w:proofErr w:type="spellStart"/>
      <w:r w:rsidRPr="00FD486A">
        <w:rPr>
          <w:rFonts w:ascii="Times New Roman" w:hAnsi="Times New Roman" w:cs="Times New Roman"/>
          <w:i/>
        </w:rPr>
        <w:t>Zalophus</w:t>
      </w:r>
      <w:proofErr w:type="spellEnd"/>
      <w:r w:rsidRPr="00FD486A">
        <w:rPr>
          <w:rFonts w:ascii="Times New Roman" w:hAnsi="Times New Roman" w:cs="Times New Roman"/>
          <w:i/>
        </w:rPr>
        <w:t xml:space="preserve"> </w:t>
      </w:r>
      <w:proofErr w:type="spellStart"/>
      <w:r w:rsidRPr="00FD486A">
        <w:rPr>
          <w:rFonts w:ascii="Times New Roman" w:hAnsi="Times New Roman" w:cs="Times New Roman"/>
          <w:i/>
        </w:rPr>
        <w:t>californianus</w:t>
      </w:r>
      <w:proofErr w:type="spellEnd"/>
      <w:r w:rsidRPr="00FD486A">
        <w:rPr>
          <w:rFonts w:ascii="Times New Roman" w:hAnsi="Times New Roman" w:cs="Times New Roman"/>
        </w:rPr>
        <w:t xml:space="preserve">) fisheries interactions: predicting spatial and temporal hotspots along the California coast. </w:t>
      </w:r>
      <w:r w:rsidRPr="00FD486A">
        <w:rPr>
          <w:rFonts w:ascii="Times New Roman" w:hAnsi="Times New Roman" w:cs="Times New Roman"/>
          <w:i/>
        </w:rPr>
        <w:t>Aquatic Mammals</w:t>
      </w:r>
      <w:r w:rsidR="00CE367C" w:rsidRPr="00FD486A">
        <w:rPr>
          <w:rFonts w:ascii="Times New Roman" w:hAnsi="Times New Roman" w:cs="Times New Roman"/>
          <w:i/>
        </w:rPr>
        <w:t>,</w:t>
      </w:r>
      <w:r w:rsidRPr="00FD486A">
        <w:rPr>
          <w:rFonts w:ascii="Times New Roman" w:hAnsi="Times New Roman" w:cs="Times New Roman"/>
          <w:i/>
        </w:rPr>
        <w:t xml:space="preserve"> 39</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221-232.</w:t>
      </w:r>
      <w:r w:rsidR="00CF7423" w:rsidRPr="00FD486A">
        <w:rPr>
          <w:rFonts w:ascii="Times New Roman" w:hAnsi="Times New Roman" w:cs="Times New Roman"/>
        </w:rPr>
        <w:t xml:space="preserve"> https://doi:10.1578/AM.39.3.2013.221</w:t>
      </w:r>
    </w:p>
    <w:p w14:paraId="4342A40B" w14:textId="77777777" w:rsidR="008621ED" w:rsidRPr="00FD486A" w:rsidRDefault="0014049C" w:rsidP="00D705BC">
      <w:pPr>
        <w:pStyle w:val="NoSpacing"/>
        <w:spacing w:line="480" w:lineRule="auto"/>
        <w:rPr>
          <w:rFonts w:ascii="Times New Roman" w:hAnsi="Times New Roman" w:cs="Times New Roman"/>
        </w:rPr>
      </w:pPr>
      <w:bookmarkStart w:id="633" w:name="_Hlk522715682"/>
      <w:proofErr w:type="spellStart"/>
      <w:r w:rsidRPr="00FD486A">
        <w:rPr>
          <w:rFonts w:ascii="Times New Roman" w:hAnsi="Times New Roman" w:cs="Times New Roman"/>
        </w:rPr>
        <w:t>Laidre</w:t>
      </w:r>
      <w:proofErr w:type="spellEnd"/>
      <w:r w:rsidR="008621ED" w:rsidRPr="00FD486A">
        <w:rPr>
          <w:rFonts w:ascii="Times New Roman" w:hAnsi="Times New Roman" w:cs="Times New Roman"/>
        </w:rPr>
        <w:t>,</w:t>
      </w:r>
      <w:r w:rsidRPr="00FD486A">
        <w:rPr>
          <w:rFonts w:ascii="Times New Roman" w:hAnsi="Times New Roman" w:cs="Times New Roman"/>
        </w:rPr>
        <w:t xml:space="preserve"> K</w:t>
      </w:r>
      <w:r w:rsidR="008621ED" w:rsidRPr="00FD486A">
        <w:rPr>
          <w:rFonts w:ascii="Times New Roman" w:hAnsi="Times New Roman" w:cs="Times New Roman"/>
        </w:rPr>
        <w:t xml:space="preserve">. </w:t>
      </w:r>
      <w:r w:rsidRPr="00FD486A">
        <w:rPr>
          <w:rFonts w:ascii="Times New Roman" w:hAnsi="Times New Roman" w:cs="Times New Roman"/>
        </w:rPr>
        <w:t>L</w:t>
      </w:r>
      <w:r w:rsidR="008621ED" w:rsidRPr="00FD486A">
        <w:rPr>
          <w:rFonts w:ascii="Times New Roman" w:hAnsi="Times New Roman" w:cs="Times New Roman"/>
        </w:rPr>
        <w:t>.</w:t>
      </w:r>
      <w:r w:rsidRPr="00FD486A">
        <w:rPr>
          <w:rFonts w:ascii="Times New Roman" w:hAnsi="Times New Roman" w:cs="Times New Roman"/>
        </w:rPr>
        <w:t>, Stirling</w:t>
      </w:r>
      <w:r w:rsidR="008621ED" w:rsidRPr="00FD486A">
        <w:rPr>
          <w:rFonts w:ascii="Times New Roman" w:hAnsi="Times New Roman" w:cs="Times New Roman"/>
        </w:rPr>
        <w:t>,</w:t>
      </w:r>
      <w:r w:rsidRPr="00FD486A">
        <w:rPr>
          <w:rFonts w:ascii="Times New Roman" w:hAnsi="Times New Roman" w:cs="Times New Roman"/>
        </w:rPr>
        <w:t xml:space="preserve"> I</w:t>
      </w:r>
      <w:r w:rsidR="008621ED" w:rsidRPr="00FD486A">
        <w:rPr>
          <w:rFonts w:ascii="Times New Roman" w:hAnsi="Times New Roman" w:cs="Times New Roman"/>
        </w:rPr>
        <w:t>.</w:t>
      </w:r>
      <w:r w:rsidRPr="00FD486A">
        <w:rPr>
          <w:rFonts w:ascii="Times New Roman" w:hAnsi="Times New Roman" w:cs="Times New Roman"/>
        </w:rPr>
        <w:t>, Lowry</w:t>
      </w:r>
      <w:r w:rsidR="008621ED" w:rsidRPr="00FD486A">
        <w:rPr>
          <w:rFonts w:ascii="Times New Roman" w:hAnsi="Times New Roman" w:cs="Times New Roman"/>
        </w:rPr>
        <w:t>,</w:t>
      </w:r>
      <w:r w:rsidRPr="00FD486A">
        <w:rPr>
          <w:rFonts w:ascii="Times New Roman" w:hAnsi="Times New Roman" w:cs="Times New Roman"/>
        </w:rPr>
        <w:t xml:space="preserve"> L</w:t>
      </w:r>
      <w:r w:rsidR="008621ED" w:rsidRPr="00FD486A">
        <w:rPr>
          <w:rFonts w:ascii="Times New Roman" w:hAnsi="Times New Roman" w:cs="Times New Roman"/>
        </w:rPr>
        <w:t>.</w:t>
      </w:r>
      <w:r w:rsidRPr="00FD486A">
        <w:rPr>
          <w:rFonts w:ascii="Times New Roman" w:hAnsi="Times New Roman" w:cs="Times New Roman"/>
        </w:rPr>
        <w:t>, Wiig</w:t>
      </w:r>
      <w:r w:rsidR="008621ED" w:rsidRPr="00FD486A">
        <w:rPr>
          <w:rFonts w:ascii="Times New Roman" w:hAnsi="Times New Roman" w:cs="Times New Roman"/>
        </w:rPr>
        <w:t>,</w:t>
      </w:r>
      <w:r w:rsidRPr="00FD486A">
        <w:rPr>
          <w:rFonts w:ascii="Times New Roman" w:hAnsi="Times New Roman" w:cs="Times New Roman"/>
        </w:rPr>
        <w:t xml:space="preserve"> Ø</w:t>
      </w:r>
      <w:r w:rsidR="008621ED" w:rsidRPr="00FD486A">
        <w:rPr>
          <w:rFonts w:ascii="Times New Roman" w:hAnsi="Times New Roman" w:cs="Times New Roman"/>
        </w:rPr>
        <w:t>.</w:t>
      </w:r>
      <w:r w:rsidRPr="00FD486A">
        <w:rPr>
          <w:rFonts w:ascii="Times New Roman" w:hAnsi="Times New Roman" w:cs="Times New Roman"/>
        </w:rPr>
        <w:t>, Heide-</w:t>
      </w:r>
      <w:proofErr w:type="spellStart"/>
      <w:r w:rsidRPr="00FD486A">
        <w:rPr>
          <w:rFonts w:ascii="Times New Roman" w:hAnsi="Times New Roman" w:cs="Times New Roman"/>
        </w:rPr>
        <w:t>Jørgensen</w:t>
      </w:r>
      <w:proofErr w:type="spellEnd"/>
      <w:r w:rsidR="008621ED" w:rsidRPr="00FD486A">
        <w:rPr>
          <w:rFonts w:ascii="Times New Roman" w:hAnsi="Times New Roman" w:cs="Times New Roman"/>
        </w:rPr>
        <w:t>,</w:t>
      </w:r>
      <w:r w:rsidRPr="00FD486A">
        <w:rPr>
          <w:rFonts w:ascii="Times New Roman" w:hAnsi="Times New Roman" w:cs="Times New Roman"/>
        </w:rPr>
        <w:t xml:space="preserve"> M</w:t>
      </w:r>
      <w:r w:rsidR="008621ED" w:rsidRPr="00FD486A">
        <w:rPr>
          <w:rFonts w:ascii="Times New Roman" w:hAnsi="Times New Roman" w:cs="Times New Roman"/>
        </w:rPr>
        <w:t xml:space="preserve">. </w:t>
      </w:r>
      <w:r w:rsidRPr="00FD486A">
        <w:rPr>
          <w:rFonts w:ascii="Times New Roman" w:hAnsi="Times New Roman" w:cs="Times New Roman"/>
        </w:rPr>
        <w:t>P</w:t>
      </w:r>
      <w:r w:rsidR="008621ED" w:rsidRPr="00FD486A">
        <w:rPr>
          <w:rFonts w:ascii="Times New Roman" w:hAnsi="Times New Roman" w:cs="Times New Roman"/>
        </w:rPr>
        <w:t>.</w:t>
      </w:r>
      <w:r w:rsidRPr="00FD486A">
        <w:rPr>
          <w:rFonts w:ascii="Times New Roman" w:hAnsi="Times New Roman" w:cs="Times New Roman"/>
        </w:rPr>
        <w:t xml:space="preserve">, </w:t>
      </w:r>
      <w:r w:rsidR="008621ED" w:rsidRPr="00FD486A">
        <w:rPr>
          <w:rFonts w:ascii="Times New Roman" w:hAnsi="Times New Roman" w:cs="Times New Roman"/>
        </w:rPr>
        <w:t xml:space="preserve">&amp; </w:t>
      </w:r>
      <w:r w:rsidRPr="00FD486A">
        <w:rPr>
          <w:rFonts w:ascii="Times New Roman" w:hAnsi="Times New Roman" w:cs="Times New Roman"/>
        </w:rPr>
        <w:t>Ferguson</w:t>
      </w:r>
      <w:r w:rsidR="008621ED" w:rsidRPr="00FD486A">
        <w:rPr>
          <w:rFonts w:ascii="Times New Roman" w:hAnsi="Times New Roman" w:cs="Times New Roman"/>
        </w:rPr>
        <w:t>,</w:t>
      </w:r>
      <w:bookmarkEnd w:id="633"/>
      <w:r w:rsidRPr="00FD486A">
        <w:rPr>
          <w:rFonts w:ascii="Times New Roman" w:hAnsi="Times New Roman" w:cs="Times New Roman"/>
        </w:rPr>
        <w:t xml:space="preserve"> S</w:t>
      </w:r>
      <w:r w:rsidR="008621ED" w:rsidRPr="00FD486A">
        <w:rPr>
          <w:rFonts w:ascii="Times New Roman" w:hAnsi="Times New Roman" w:cs="Times New Roman"/>
        </w:rPr>
        <w:t xml:space="preserve">. </w:t>
      </w:r>
      <w:r w:rsidRPr="00FD486A">
        <w:rPr>
          <w:rFonts w:ascii="Times New Roman" w:hAnsi="Times New Roman" w:cs="Times New Roman"/>
        </w:rPr>
        <w:t xml:space="preserve">H. </w:t>
      </w:r>
    </w:p>
    <w:p w14:paraId="43A12187" w14:textId="4E7E1E93" w:rsidR="0014049C" w:rsidRPr="00FD486A" w:rsidRDefault="008621ED" w:rsidP="00284D23">
      <w:pPr>
        <w:pStyle w:val="NoSpacing"/>
        <w:spacing w:line="480" w:lineRule="auto"/>
        <w:ind w:left="720"/>
        <w:rPr>
          <w:rFonts w:ascii="Times New Roman" w:hAnsi="Times New Roman" w:cs="Times New Roman"/>
        </w:rPr>
      </w:pPr>
      <w:r w:rsidRPr="00FD486A">
        <w:rPr>
          <w:rFonts w:ascii="Times New Roman" w:hAnsi="Times New Roman" w:cs="Times New Roman"/>
        </w:rPr>
        <w:t>(</w:t>
      </w:r>
      <w:r w:rsidR="0014049C" w:rsidRPr="00FD486A">
        <w:rPr>
          <w:rFonts w:ascii="Times New Roman" w:hAnsi="Times New Roman" w:cs="Times New Roman"/>
        </w:rPr>
        <w:t>2008</w:t>
      </w:r>
      <w:r w:rsidRPr="00FD486A">
        <w:rPr>
          <w:rFonts w:ascii="Times New Roman" w:hAnsi="Times New Roman" w:cs="Times New Roman"/>
        </w:rPr>
        <w:t>)</w:t>
      </w:r>
      <w:r w:rsidR="0014049C" w:rsidRPr="00FD486A">
        <w:rPr>
          <w:rFonts w:ascii="Times New Roman" w:hAnsi="Times New Roman" w:cs="Times New Roman"/>
        </w:rPr>
        <w:t xml:space="preserve">. Quantifying the sensitivity of arctic marine mammals to climate-induced habitat change. In </w:t>
      </w:r>
      <w:r w:rsidR="00876249" w:rsidRPr="00FD486A">
        <w:rPr>
          <w:rFonts w:ascii="Times New Roman" w:hAnsi="Times New Roman" w:cs="Times New Roman"/>
        </w:rPr>
        <w:t xml:space="preserve">H. P. </w:t>
      </w:r>
      <w:r w:rsidR="0014049C" w:rsidRPr="00FD486A">
        <w:rPr>
          <w:rFonts w:ascii="Times New Roman" w:hAnsi="Times New Roman" w:cs="Times New Roman"/>
        </w:rPr>
        <w:t xml:space="preserve">Huntington </w:t>
      </w:r>
      <w:r w:rsidR="00876249" w:rsidRPr="00FD486A">
        <w:rPr>
          <w:rFonts w:ascii="Times New Roman" w:hAnsi="Times New Roman" w:cs="Times New Roman"/>
        </w:rPr>
        <w:t xml:space="preserve">&amp; S. E. </w:t>
      </w:r>
      <w:r w:rsidR="00867DCC" w:rsidRPr="00FD486A">
        <w:rPr>
          <w:rFonts w:ascii="Times New Roman" w:hAnsi="Times New Roman" w:cs="Times New Roman"/>
        </w:rPr>
        <w:t>Moore</w:t>
      </w:r>
      <w:r w:rsidR="0014049C" w:rsidRPr="00FD486A">
        <w:rPr>
          <w:rFonts w:ascii="Times New Roman" w:hAnsi="Times New Roman" w:cs="Times New Roman"/>
        </w:rPr>
        <w:t xml:space="preserve"> (</w:t>
      </w:r>
      <w:r w:rsidR="00876249" w:rsidRPr="00FD486A">
        <w:rPr>
          <w:rFonts w:ascii="Times New Roman" w:hAnsi="Times New Roman" w:cs="Times New Roman"/>
        </w:rPr>
        <w:t>Eds.</w:t>
      </w:r>
      <w:r w:rsidR="0014049C" w:rsidRPr="00FD486A">
        <w:rPr>
          <w:rFonts w:ascii="Times New Roman" w:hAnsi="Times New Roman" w:cs="Times New Roman"/>
        </w:rPr>
        <w:t>)</w:t>
      </w:r>
      <w:r w:rsidR="00284D23" w:rsidRPr="00FD486A">
        <w:rPr>
          <w:rFonts w:ascii="Times New Roman" w:hAnsi="Times New Roman" w:cs="Times New Roman"/>
        </w:rPr>
        <w:t xml:space="preserve">, </w:t>
      </w:r>
      <w:r w:rsidR="0014049C" w:rsidRPr="00FD486A">
        <w:rPr>
          <w:rFonts w:ascii="Times New Roman" w:hAnsi="Times New Roman" w:cs="Times New Roman"/>
        </w:rPr>
        <w:t xml:space="preserve">Arctic marine mammals and climate </w:t>
      </w:r>
      <w:r w:rsidR="0014049C" w:rsidRPr="00FD486A">
        <w:rPr>
          <w:rFonts w:ascii="Times New Roman" w:hAnsi="Times New Roman" w:cs="Times New Roman"/>
        </w:rPr>
        <w:lastRenderedPageBreak/>
        <w:t>change.</w:t>
      </w:r>
      <w:r w:rsidR="00284D23" w:rsidRPr="00FD486A">
        <w:rPr>
          <w:rFonts w:ascii="Times New Roman" w:hAnsi="Times New Roman" w:cs="Times New Roman"/>
        </w:rPr>
        <w:t xml:space="preserve"> </w:t>
      </w:r>
      <w:r w:rsidR="0014049C" w:rsidRPr="00FD486A">
        <w:rPr>
          <w:rFonts w:ascii="Times New Roman" w:hAnsi="Times New Roman" w:cs="Times New Roman"/>
          <w:i/>
        </w:rPr>
        <w:t>Ecological Applications</w:t>
      </w:r>
      <w:r w:rsidR="00284D23" w:rsidRPr="00FD486A">
        <w:rPr>
          <w:rFonts w:ascii="Times New Roman" w:hAnsi="Times New Roman" w:cs="Times New Roman"/>
          <w:i/>
        </w:rPr>
        <w:t xml:space="preserve">, </w:t>
      </w:r>
      <w:r w:rsidR="0014049C" w:rsidRPr="00FD486A">
        <w:rPr>
          <w:rFonts w:ascii="Times New Roman" w:hAnsi="Times New Roman" w:cs="Times New Roman"/>
          <w:i/>
        </w:rPr>
        <w:t>18 (Supplement)</w:t>
      </w:r>
      <w:r w:rsidR="00284D23" w:rsidRPr="00FD486A">
        <w:rPr>
          <w:rFonts w:ascii="Times New Roman" w:hAnsi="Times New Roman" w:cs="Times New Roman"/>
          <w:i/>
        </w:rPr>
        <w:t>,</w:t>
      </w:r>
      <w:r w:rsidR="0014049C" w:rsidRPr="00FD486A">
        <w:rPr>
          <w:rFonts w:ascii="Times New Roman" w:hAnsi="Times New Roman" w:cs="Times New Roman"/>
        </w:rPr>
        <w:t xml:space="preserve"> S97-S125.</w:t>
      </w:r>
      <w:r w:rsidR="00CF7423" w:rsidRPr="00FD486A">
        <w:rPr>
          <w:rFonts w:ascii="Times New Roman" w:hAnsi="Times New Roman" w:cs="Times New Roman"/>
        </w:rPr>
        <w:t xml:space="preserve"> https://doi.org/10.1890/06-0546.1</w:t>
      </w:r>
    </w:p>
    <w:p w14:paraId="0E3C431B" w14:textId="77777777" w:rsidR="007167B9" w:rsidRDefault="007167B9" w:rsidP="00333C6B">
      <w:pPr>
        <w:pStyle w:val="NoSpacing"/>
        <w:spacing w:line="480" w:lineRule="auto"/>
        <w:rPr>
          <w:rFonts w:ascii="Times New Roman" w:hAnsi="Times New Roman" w:cs="Times New Roman"/>
        </w:rPr>
      </w:pPr>
      <w:proofErr w:type="spellStart"/>
      <w:r>
        <w:rPr>
          <w:rFonts w:ascii="Times New Roman" w:hAnsi="Times New Roman" w:cs="Times New Roman"/>
        </w:rPr>
        <w:t>Lavaniegos</w:t>
      </w:r>
      <w:proofErr w:type="spellEnd"/>
      <w:r>
        <w:rPr>
          <w:rFonts w:ascii="Times New Roman" w:hAnsi="Times New Roman" w:cs="Times New Roman"/>
        </w:rPr>
        <w:t>, B.E., &amp;</w:t>
      </w:r>
      <w:r w:rsidRPr="007167B9">
        <w:rPr>
          <w:rFonts w:ascii="Times New Roman" w:hAnsi="Times New Roman" w:cs="Times New Roman"/>
        </w:rPr>
        <w:t xml:space="preserve"> </w:t>
      </w:r>
      <w:proofErr w:type="spellStart"/>
      <w:r w:rsidRPr="007167B9">
        <w:rPr>
          <w:rFonts w:ascii="Times New Roman" w:hAnsi="Times New Roman" w:cs="Times New Roman"/>
        </w:rPr>
        <w:t>Ohman</w:t>
      </w:r>
      <w:proofErr w:type="spellEnd"/>
      <w:r w:rsidRPr="007167B9">
        <w:rPr>
          <w:rFonts w:ascii="Times New Roman" w:hAnsi="Times New Roman" w:cs="Times New Roman"/>
        </w:rPr>
        <w:t xml:space="preserve">, M.D. </w:t>
      </w:r>
      <w:r>
        <w:rPr>
          <w:rFonts w:ascii="Times New Roman" w:hAnsi="Times New Roman" w:cs="Times New Roman"/>
        </w:rPr>
        <w:t xml:space="preserve">(2007). </w:t>
      </w:r>
      <w:r w:rsidRPr="007167B9">
        <w:rPr>
          <w:rFonts w:ascii="Times New Roman" w:hAnsi="Times New Roman" w:cs="Times New Roman"/>
        </w:rPr>
        <w:t xml:space="preserve">Coherence of long-term variations of zooplankton in </w:t>
      </w:r>
    </w:p>
    <w:p w14:paraId="25EA3A88" w14:textId="05133C2D" w:rsidR="007167B9" w:rsidRDefault="007167B9" w:rsidP="001B3EBE">
      <w:pPr>
        <w:pStyle w:val="NoSpacing"/>
        <w:spacing w:line="480" w:lineRule="auto"/>
        <w:ind w:firstLine="720"/>
        <w:rPr>
          <w:rFonts w:ascii="Times New Roman" w:hAnsi="Times New Roman" w:cs="Times New Roman"/>
        </w:rPr>
      </w:pPr>
      <w:r w:rsidRPr="007167B9">
        <w:rPr>
          <w:rFonts w:ascii="Times New Roman" w:hAnsi="Times New Roman" w:cs="Times New Roman"/>
        </w:rPr>
        <w:t xml:space="preserve">two sectors of the </w:t>
      </w:r>
      <w:r>
        <w:rPr>
          <w:rFonts w:ascii="Times New Roman" w:hAnsi="Times New Roman" w:cs="Times New Roman"/>
        </w:rPr>
        <w:t xml:space="preserve">California Current System. </w:t>
      </w:r>
      <w:r w:rsidRPr="001B3EBE">
        <w:rPr>
          <w:rFonts w:ascii="Times New Roman" w:hAnsi="Times New Roman" w:cs="Times New Roman"/>
          <w:i/>
        </w:rPr>
        <w:t>Progress in Oceanography, 75,</w:t>
      </w:r>
      <w:r>
        <w:rPr>
          <w:rFonts w:ascii="Times New Roman" w:hAnsi="Times New Roman" w:cs="Times New Roman"/>
        </w:rPr>
        <w:t xml:space="preserve"> 42-</w:t>
      </w:r>
      <w:r w:rsidRPr="007167B9">
        <w:rPr>
          <w:rFonts w:ascii="Times New Roman" w:hAnsi="Times New Roman" w:cs="Times New Roman"/>
        </w:rPr>
        <w:t>69.</w:t>
      </w:r>
    </w:p>
    <w:p w14:paraId="64A23049" w14:textId="77777777" w:rsidR="003157F9" w:rsidRDefault="003157F9">
      <w:pPr>
        <w:pStyle w:val="NoSpacing"/>
        <w:spacing w:line="480" w:lineRule="auto"/>
        <w:rPr>
          <w:rFonts w:ascii="Times New Roman" w:hAnsi="Times New Roman" w:cs="Times New Roman"/>
        </w:rPr>
      </w:pPr>
      <w:proofErr w:type="spellStart"/>
      <w:r w:rsidRPr="003157F9">
        <w:rPr>
          <w:rFonts w:ascii="Times New Roman" w:hAnsi="Times New Roman" w:cs="Times New Roman"/>
        </w:rPr>
        <w:t>Leising</w:t>
      </w:r>
      <w:proofErr w:type="spellEnd"/>
      <w:r w:rsidRPr="003157F9">
        <w:rPr>
          <w:rFonts w:ascii="Times New Roman" w:hAnsi="Times New Roman" w:cs="Times New Roman"/>
        </w:rPr>
        <w:t>, A.</w:t>
      </w:r>
      <w:r>
        <w:rPr>
          <w:rFonts w:ascii="Times New Roman" w:hAnsi="Times New Roman" w:cs="Times New Roman"/>
        </w:rPr>
        <w:t xml:space="preserve"> W., </w:t>
      </w:r>
      <w:r w:rsidRPr="003157F9">
        <w:rPr>
          <w:rFonts w:ascii="Times New Roman" w:hAnsi="Times New Roman" w:cs="Times New Roman"/>
        </w:rPr>
        <w:t>Schroeder,</w:t>
      </w:r>
      <w:r>
        <w:rPr>
          <w:rFonts w:ascii="Times New Roman" w:hAnsi="Times New Roman" w:cs="Times New Roman"/>
        </w:rPr>
        <w:t xml:space="preserve"> I. D., </w:t>
      </w:r>
      <w:proofErr w:type="spellStart"/>
      <w:r w:rsidRPr="003157F9">
        <w:rPr>
          <w:rFonts w:ascii="Times New Roman" w:hAnsi="Times New Roman" w:cs="Times New Roman"/>
        </w:rPr>
        <w:t>Bograd</w:t>
      </w:r>
      <w:proofErr w:type="spellEnd"/>
      <w:r w:rsidRPr="003157F9">
        <w:rPr>
          <w:rFonts w:ascii="Times New Roman" w:hAnsi="Times New Roman" w:cs="Times New Roman"/>
        </w:rPr>
        <w:t>,</w:t>
      </w:r>
      <w:r>
        <w:rPr>
          <w:rFonts w:ascii="Times New Roman" w:hAnsi="Times New Roman" w:cs="Times New Roman"/>
        </w:rPr>
        <w:t xml:space="preserve"> S. J., </w:t>
      </w:r>
      <w:r w:rsidRPr="003157F9">
        <w:rPr>
          <w:rFonts w:ascii="Times New Roman" w:hAnsi="Times New Roman" w:cs="Times New Roman"/>
        </w:rPr>
        <w:t>Abell</w:t>
      </w:r>
      <w:r>
        <w:rPr>
          <w:rFonts w:ascii="Times New Roman" w:hAnsi="Times New Roman" w:cs="Times New Roman"/>
        </w:rPr>
        <w:t>, J.</w:t>
      </w:r>
      <w:r w:rsidRPr="003157F9">
        <w:rPr>
          <w:rFonts w:ascii="Times New Roman" w:hAnsi="Times New Roman" w:cs="Times New Roman"/>
        </w:rPr>
        <w:t>,</w:t>
      </w:r>
      <w:r>
        <w:rPr>
          <w:rFonts w:ascii="Times New Roman" w:hAnsi="Times New Roman" w:cs="Times New Roman"/>
        </w:rPr>
        <w:t xml:space="preserve"> </w:t>
      </w:r>
      <w:proofErr w:type="spellStart"/>
      <w:r w:rsidRPr="003157F9">
        <w:rPr>
          <w:rFonts w:ascii="Times New Roman" w:hAnsi="Times New Roman" w:cs="Times New Roman"/>
        </w:rPr>
        <w:t>Durazo</w:t>
      </w:r>
      <w:proofErr w:type="spellEnd"/>
      <w:r>
        <w:rPr>
          <w:rFonts w:ascii="Times New Roman" w:hAnsi="Times New Roman" w:cs="Times New Roman"/>
        </w:rPr>
        <w:t xml:space="preserve">, R., </w:t>
      </w:r>
      <w:proofErr w:type="spellStart"/>
      <w:r w:rsidRPr="003157F9">
        <w:rPr>
          <w:rFonts w:ascii="Times New Roman" w:hAnsi="Times New Roman" w:cs="Times New Roman"/>
        </w:rPr>
        <w:t>Gaxiola</w:t>
      </w:r>
      <w:proofErr w:type="spellEnd"/>
      <w:r w:rsidRPr="003157F9">
        <w:rPr>
          <w:rFonts w:ascii="Times New Roman" w:hAnsi="Times New Roman" w:cs="Times New Roman"/>
        </w:rPr>
        <w:t>-Castro</w:t>
      </w:r>
      <w:r>
        <w:rPr>
          <w:rFonts w:ascii="Times New Roman" w:hAnsi="Times New Roman" w:cs="Times New Roman"/>
        </w:rPr>
        <w:t>, G.</w:t>
      </w:r>
      <w:r w:rsidRPr="003157F9">
        <w:rPr>
          <w:rFonts w:ascii="Times New Roman" w:hAnsi="Times New Roman" w:cs="Times New Roman"/>
        </w:rPr>
        <w:t xml:space="preserve">, </w:t>
      </w:r>
      <w:r>
        <w:rPr>
          <w:rFonts w:ascii="Times New Roman" w:hAnsi="Times New Roman" w:cs="Times New Roman"/>
        </w:rPr>
        <w:t xml:space="preserve">… </w:t>
      </w:r>
    </w:p>
    <w:p w14:paraId="73DF7790" w14:textId="4E5895C0" w:rsidR="003157F9" w:rsidRDefault="003157F9" w:rsidP="001B3EBE">
      <w:pPr>
        <w:pStyle w:val="NoSpacing"/>
        <w:spacing w:line="480" w:lineRule="auto"/>
        <w:ind w:left="720"/>
        <w:rPr>
          <w:rFonts w:ascii="Times New Roman" w:hAnsi="Times New Roman" w:cs="Times New Roman"/>
        </w:rPr>
      </w:pPr>
      <w:proofErr w:type="spellStart"/>
      <w:r w:rsidRPr="003157F9">
        <w:rPr>
          <w:rFonts w:ascii="Times New Roman" w:hAnsi="Times New Roman" w:cs="Times New Roman"/>
        </w:rPr>
        <w:t>Warybok</w:t>
      </w:r>
      <w:proofErr w:type="spellEnd"/>
      <w:r>
        <w:rPr>
          <w:rFonts w:ascii="Times New Roman" w:hAnsi="Times New Roman" w:cs="Times New Roman"/>
        </w:rPr>
        <w:t>,</w:t>
      </w:r>
      <w:r w:rsidRPr="003157F9">
        <w:rPr>
          <w:rFonts w:ascii="Times New Roman" w:hAnsi="Times New Roman" w:cs="Times New Roman"/>
        </w:rPr>
        <w:t xml:space="preserve"> P. </w:t>
      </w:r>
      <w:r>
        <w:rPr>
          <w:rFonts w:ascii="Times New Roman" w:hAnsi="Times New Roman" w:cs="Times New Roman"/>
        </w:rPr>
        <w:t>(</w:t>
      </w:r>
      <w:r w:rsidRPr="003157F9">
        <w:rPr>
          <w:rFonts w:ascii="Times New Roman" w:hAnsi="Times New Roman" w:cs="Times New Roman"/>
        </w:rPr>
        <w:t>2015</w:t>
      </w:r>
      <w:r>
        <w:rPr>
          <w:rFonts w:ascii="Times New Roman" w:hAnsi="Times New Roman" w:cs="Times New Roman"/>
        </w:rPr>
        <w:t>)</w:t>
      </w:r>
      <w:r w:rsidRPr="003157F9">
        <w:rPr>
          <w:rFonts w:ascii="Times New Roman" w:hAnsi="Times New Roman" w:cs="Times New Roman"/>
        </w:rPr>
        <w:t>.</w:t>
      </w:r>
      <w:r>
        <w:rPr>
          <w:rFonts w:ascii="Times New Roman" w:hAnsi="Times New Roman" w:cs="Times New Roman"/>
        </w:rPr>
        <w:t xml:space="preserve"> </w:t>
      </w:r>
      <w:r w:rsidRPr="003157F9">
        <w:rPr>
          <w:rFonts w:ascii="Times New Roman" w:hAnsi="Times New Roman" w:cs="Times New Roman"/>
        </w:rPr>
        <w:t>State of the California Current 2014–15: Impacts of</w:t>
      </w:r>
      <w:r>
        <w:rPr>
          <w:rFonts w:ascii="Times New Roman" w:hAnsi="Times New Roman" w:cs="Times New Roman"/>
        </w:rPr>
        <w:t xml:space="preserve"> the w</w:t>
      </w:r>
      <w:r w:rsidRPr="003157F9">
        <w:rPr>
          <w:rFonts w:ascii="Times New Roman" w:hAnsi="Times New Roman" w:cs="Times New Roman"/>
        </w:rPr>
        <w:t>arm-</w:t>
      </w:r>
      <w:r>
        <w:rPr>
          <w:rFonts w:ascii="Times New Roman" w:hAnsi="Times New Roman" w:cs="Times New Roman"/>
        </w:rPr>
        <w:t>w</w:t>
      </w:r>
      <w:r w:rsidRPr="003157F9">
        <w:rPr>
          <w:rFonts w:ascii="Times New Roman" w:hAnsi="Times New Roman" w:cs="Times New Roman"/>
        </w:rPr>
        <w:t xml:space="preserve">ater “Blob.” </w:t>
      </w:r>
      <w:proofErr w:type="spellStart"/>
      <w:r w:rsidRPr="001B3EBE">
        <w:rPr>
          <w:rFonts w:ascii="Times New Roman" w:hAnsi="Times New Roman" w:cs="Times New Roman"/>
          <w:i/>
        </w:rPr>
        <w:t>CalCOFI</w:t>
      </w:r>
      <w:proofErr w:type="spellEnd"/>
      <w:r w:rsidRPr="001B3EBE">
        <w:rPr>
          <w:rFonts w:ascii="Times New Roman" w:hAnsi="Times New Roman" w:cs="Times New Roman"/>
          <w:i/>
        </w:rPr>
        <w:t xml:space="preserve"> Reports</w:t>
      </w:r>
      <w:r w:rsidRPr="003157F9">
        <w:rPr>
          <w:rFonts w:ascii="Times New Roman" w:hAnsi="Times New Roman" w:cs="Times New Roman"/>
          <w:i/>
        </w:rPr>
        <w:t>,</w:t>
      </w:r>
      <w:r w:rsidRPr="001B3EBE">
        <w:rPr>
          <w:rFonts w:ascii="Times New Roman" w:hAnsi="Times New Roman" w:cs="Times New Roman"/>
          <w:i/>
        </w:rPr>
        <w:t xml:space="preserve"> 56,</w:t>
      </w:r>
      <w:r>
        <w:rPr>
          <w:rFonts w:ascii="Times New Roman" w:hAnsi="Times New Roman" w:cs="Times New Roman"/>
        </w:rPr>
        <w:t xml:space="preserve"> 31-</w:t>
      </w:r>
      <w:r w:rsidRPr="003157F9">
        <w:rPr>
          <w:rFonts w:ascii="Times New Roman" w:hAnsi="Times New Roman" w:cs="Times New Roman"/>
        </w:rPr>
        <w:t>68.</w:t>
      </w:r>
    </w:p>
    <w:p w14:paraId="35E0AEC6" w14:textId="44726384" w:rsidR="00333C6B" w:rsidRDefault="00333C6B" w:rsidP="00333C6B">
      <w:pPr>
        <w:pStyle w:val="NoSpacing"/>
        <w:spacing w:line="480" w:lineRule="auto"/>
        <w:rPr>
          <w:rFonts w:ascii="Times New Roman" w:hAnsi="Times New Roman" w:cs="Times New Roman"/>
        </w:rPr>
      </w:pPr>
      <w:r w:rsidRPr="00333C6B">
        <w:rPr>
          <w:rFonts w:ascii="Times New Roman" w:hAnsi="Times New Roman" w:cs="Times New Roman"/>
        </w:rPr>
        <w:t>MacLeod</w:t>
      </w:r>
      <w:r>
        <w:rPr>
          <w:rFonts w:ascii="Times New Roman" w:hAnsi="Times New Roman" w:cs="Times New Roman"/>
        </w:rPr>
        <w:t>,</w:t>
      </w:r>
      <w:r w:rsidRPr="00333C6B">
        <w:rPr>
          <w:rFonts w:ascii="Times New Roman" w:hAnsi="Times New Roman" w:cs="Times New Roman"/>
        </w:rPr>
        <w:t xml:space="preserve"> C.</w:t>
      </w:r>
      <w:r>
        <w:rPr>
          <w:rFonts w:ascii="Times New Roman" w:hAnsi="Times New Roman" w:cs="Times New Roman"/>
        </w:rPr>
        <w:t xml:space="preserve"> </w:t>
      </w:r>
      <w:r w:rsidRPr="00333C6B">
        <w:rPr>
          <w:rFonts w:ascii="Times New Roman" w:hAnsi="Times New Roman" w:cs="Times New Roman"/>
        </w:rPr>
        <w:t>D. (2009)</w:t>
      </w:r>
      <w:r>
        <w:rPr>
          <w:rFonts w:ascii="Times New Roman" w:hAnsi="Times New Roman" w:cs="Times New Roman"/>
        </w:rPr>
        <w:t>.</w:t>
      </w:r>
      <w:r w:rsidRPr="00333C6B">
        <w:rPr>
          <w:rFonts w:ascii="Times New Roman" w:hAnsi="Times New Roman" w:cs="Times New Roman"/>
        </w:rPr>
        <w:t xml:space="preserve"> Global climate change, range changes and potential</w:t>
      </w:r>
      <w:r>
        <w:rPr>
          <w:rFonts w:ascii="Times New Roman" w:hAnsi="Times New Roman" w:cs="Times New Roman"/>
        </w:rPr>
        <w:t xml:space="preserve"> </w:t>
      </w:r>
      <w:r w:rsidRPr="00333C6B">
        <w:rPr>
          <w:rFonts w:ascii="Times New Roman" w:hAnsi="Times New Roman" w:cs="Times New Roman"/>
        </w:rPr>
        <w:t xml:space="preserve">implications for the </w:t>
      </w:r>
    </w:p>
    <w:p w14:paraId="5A2EC0F5" w14:textId="45374935" w:rsidR="00333C6B" w:rsidRDefault="00333C6B" w:rsidP="001B3EBE">
      <w:pPr>
        <w:pStyle w:val="NoSpacing"/>
        <w:spacing w:line="480" w:lineRule="auto"/>
        <w:ind w:left="720"/>
        <w:rPr>
          <w:rFonts w:ascii="Times New Roman" w:hAnsi="Times New Roman" w:cs="Times New Roman"/>
        </w:rPr>
      </w:pPr>
      <w:r w:rsidRPr="00333C6B">
        <w:rPr>
          <w:rFonts w:ascii="Times New Roman" w:hAnsi="Times New Roman" w:cs="Times New Roman"/>
        </w:rPr>
        <w:t>conservation of marine cetaceans, a review and</w:t>
      </w:r>
      <w:r>
        <w:rPr>
          <w:rFonts w:ascii="Times New Roman" w:hAnsi="Times New Roman" w:cs="Times New Roman"/>
        </w:rPr>
        <w:t xml:space="preserve"> </w:t>
      </w:r>
      <w:r w:rsidRPr="00333C6B">
        <w:rPr>
          <w:rFonts w:ascii="Times New Roman" w:hAnsi="Times New Roman" w:cs="Times New Roman"/>
        </w:rPr>
        <w:t xml:space="preserve">synthesis. </w:t>
      </w:r>
      <w:r w:rsidRPr="001B3EBE">
        <w:rPr>
          <w:rFonts w:ascii="Times New Roman" w:hAnsi="Times New Roman" w:cs="Times New Roman"/>
          <w:i/>
        </w:rPr>
        <w:t>Endangered Species Research</w:t>
      </w:r>
      <w:r>
        <w:rPr>
          <w:rFonts w:ascii="Times New Roman" w:hAnsi="Times New Roman" w:cs="Times New Roman"/>
          <w:i/>
        </w:rPr>
        <w:t>,</w:t>
      </w:r>
      <w:r w:rsidRPr="00333C6B">
        <w:rPr>
          <w:rFonts w:ascii="Times New Roman" w:hAnsi="Times New Roman" w:cs="Times New Roman"/>
        </w:rPr>
        <w:t xml:space="preserve"> </w:t>
      </w:r>
      <w:r w:rsidRPr="001B3EBE">
        <w:rPr>
          <w:rFonts w:ascii="Times New Roman" w:hAnsi="Times New Roman" w:cs="Times New Roman"/>
          <w:i/>
        </w:rPr>
        <w:t>7,</w:t>
      </w:r>
      <w:r>
        <w:rPr>
          <w:rFonts w:ascii="Times New Roman" w:hAnsi="Times New Roman" w:cs="Times New Roman"/>
        </w:rPr>
        <w:t xml:space="preserve"> 125-</w:t>
      </w:r>
      <w:r w:rsidRPr="00333C6B">
        <w:rPr>
          <w:rFonts w:ascii="Times New Roman" w:hAnsi="Times New Roman" w:cs="Times New Roman"/>
        </w:rPr>
        <w:t>136.</w:t>
      </w:r>
      <w:r>
        <w:rPr>
          <w:rFonts w:ascii="Times New Roman" w:hAnsi="Times New Roman" w:cs="Times New Roman"/>
        </w:rPr>
        <w:t xml:space="preserve"> </w:t>
      </w:r>
    </w:p>
    <w:p w14:paraId="64FC5DAD" w14:textId="77777777" w:rsidR="009E54E1" w:rsidRPr="00FD486A" w:rsidRDefault="00445214" w:rsidP="009E54E1">
      <w:pPr>
        <w:pStyle w:val="NoSpacing"/>
        <w:spacing w:line="480" w:lineRule="auto"/>
        <w:rPr>
          <w:rFonts w:ascii="Times New Roman" w:hAnsi="Times New Roman" w:cs="Times New Roman"/>
        </w:rPr>
      </w:pPr>
      <w:r w:rsidRPr="00FD486A">
        <w:rPr>
          <w:rFonts w:ascii="Times New Roman" w:hAnsi="Times New Roman" w:cs="Times New Roman"/>
        </w:rPr>
        <w:t>MacLeod</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 xml:space="preserve">. </w:t>
      </w:r>
      <w:r w:rsidRPr="00FD486A">
        <w:rPr>
          <w:rFonts w:ascii="Times New Roman" w:hAnsi="Times New Roman" w:cs="Times New Roman"/>
        </w:rPr>
        <w:t>D</w:t>
      </w:r>
      <w:r w:rsidR="009E54E1" w:rsidRPr="00FD486A">
        <w:rPr>
          <w:rFonts w:ascii="Times New Roman" w:hAnsi="Times New Roman" w:cs="Times New Roman"/>
        </w:rPr>
        <w:t>.</w:t>
      </w:r>
      <w:r w:rsidRPr="00FD486A">
        <w:rPr>
          <w:rFonts w:ascii="Times New Roman" w:hAnsi="Times New Roman" w:cs="Times New Roman"/>
        </w:rPr>
        <w:t>, Bannon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Schweder</w:t>
      </w:r>
      <w:r w:rsidR="009E54E1" w:rsidRPr="00FD486A">
        <w:rPr>
          <w:rFonts w:ascii="Times New Roman" w:hAnsi="Times New Roman" w:cs="Times New Roman"/>
        </w:rPr>
        <w:t>,</w:t>
      </w:r>
      <w:r w:rsidRPr="00FD486A">
        <w:rPr>
          <w:rFonts w:ascii="Times New Roman" w:hAnsi="Times New Roman" w:cs="Times New Roman"/>
        </w:rPr>
        <w:t xml:space="preserve"> C</w:t>
      </w:r>
      <w:r w:rsidR="009E54E1" w:rsidRPr="00FD486A">
        <w:rPr>
          <w:rFonts w:ascii="Times New Roman" w:hAnsi="Times New Roman" w:cs="Times New Roman"/>
        </w:rPr>
        <w:t>.</w:t>
      </w:r>
      <w:r w:rsidRPr="00FD486A">
        <w:rPr>
          <w:rFonts w:ascii="Times New Roman" w:hAnsi="Times New Roman" w:cs="Times New Roman"/>
        </w:rPr>
        <w:t>, Learmonth</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Herman</w:t>
      </w:r>
      <w:r w:rsidR="009E54E1" w:rsidRPr="00FD486A">
        <w:rPr>
          <w:rFonts w:ascii="Times New Roman" w:hAnsi="Times New Roman" w:cs="Times New Roman"/>
        </w:rPr>
        <w:t>,</w:t>
      </w:r>
      <w:r w:rsidRPr="00FD486A">
        <w:rPr>
          <w:rFonts w:ascii="Times New Roman" w:hAnsi="Times New Roman" w:cs="Times New Roman"/>
        </w:rPr>
        <w:t xml:space="preserve"> J</w:t>
      </w:r>
      <w:r w:rsidR="009E54E1" w:rsidRPr="00FD486A">
        <w:rPr>
          <w:rFonts w:ascii="Times New Roman" w:hAnsi="Times New Roman" w:cs="Times New Roman"/>
        </w:rPr>
        <w:t xml:space="preserve">. </w:t>
      </w:r>
      <w:r w:rsidRPr="00FD486A">
        <w:rPr>
          <w:rFonts w:ascii="Times New Roman" w:hAnsi="Times New Roman" w:cs="Times New Roman"/>
        </w:rPr>
        <w:t>S</w:t>
      </w:r>
      <w:r w:rsidR="009E54E1" w:rsidRPr="00FD486A">
        <w:rPr>
          <w:rFonts w:ascii="Times New Roman" w:hAnsi="Times New Roman" w:cs="Times New Roman"/>
        </w:rPr>
        <w:t>.</w:t>
      </w:r>
      <w:r w:rsidRPr="00FD486A">
        <w:rPr>
          <w:rFonts w:ascii="Times New Roman" w:hAnsi="Times New Roman" w:cs="Times New Roman"/>
        </w:rPr>
        <w:t xml:space="preserve">, </w:t>
      </w:r>
      <w:r w:rsidR="009E54E1" w:rsidRPr="00FD486A">
        <w:rPr>
          <w:rFonts w:ascii="Times New Roman" w:hAnsi="Times New Roman" w:cs="Times New Roman"/>
        </w:rPr>
        <w:t xml:space="preserve">&amp; </w:t>
      </w:r>
    </w:p>
    <w:p w14:paraId="3E010B33" w14:textId="5DA246BB" w:rsidR="00445214" w:rsidRPr="00FD486A" w:rsidRDefault="00445214" w:rsidP="009E54E1">
      <w:pPr>
        <w:pStyle w:val="NoSpacing"/>
        <w:spacing w:line="480" w:lineRule="auto"/>
        <w:ind w:left="720"/>
        <w:rPr>
          <w:rFonts w:ascii="Times New Roman" w:hAnsi="Times New Roman" w:cs="Times New Roman"/>
        </w:rPr>
      </w:pPr>
      <w:r w:rsidRPr="00FD486A">
        <w:rPr>
          <w:rFonts w:ascii="Times New Roman" w:hAnsi="Times New Roman" w:cs="Times New Roman"/>
        </w:rPr>
        <w:t>Reid</w:t>
      </w:r>
      <w:r w:rsidR="009E54E1" w:rsidRPr="00FD486A">
        <w:rPr>
          <w:rFonts w:ascii="Times New Roman" w:hAnsi="Times New Roman" w:cs="Times New Roman"/>
        </w:rPr>
        <w:t>,</w:t>
      </w:r>
      <w:r w:rsidRPr="00FD486A">
        <w:rPr>
          <w:rFonts w:ascii="Times New Roman" w:hAnsi="Times New Roman" w:cs="Times New Roman"/>
        </w:rPr>
        <w:t xml:space="preserve"> R</w:t>
      </w:r>
      <w:r w:rsidR="009E54E1" w:rsidRPr="00FD486A">
        <w:rPr>
          <w:rFonts w:ascii="Times New Roman" w:hAnsi="Times New Roman" w:cs="Times New Roman"/>
        </w:rPr>
        <w:t xml:space="preserve">. </w:t>
      </w:r>
      <w:r w:rsidRPr="00FD486A">
        <w:rPr>
          <w:rFonts w:ascii="Times New Roman" w:hAnsi="Times New Roman" w:cs="Times New Roman"/>
        </w:rPr>
        <w:t xml:space="preserve">J. </w:t>
      </w:r>
      <w:r w:rsidR="009E54E1" w:rsidRPr="00FD486A">
        <w:rPr>
          <w:rFonts w:ascii="Times New Roman" w:hAnsi="Times New Roman" w:cs="Times New Roman"/>
        </w:rPr>
        <w:t>(</w:t>
      </w:r>
      <w:r w:rsidRPr="00FD486A">
        <w:rPr>
          <w:rFonts w:ascii="Times New Roman" w:hAnsi="Times New Roman" w:cs="Times New Roman"/>
        </w:rPr>
        <w:t>2005</w:t>
      </w:r>
      <w:r w:rsidR="009E54E1" w:rsidRPr="00FD486A">
        <w:rPr>
          <w:rFonts w:ascii="Times New Roman" w:hAnsi="Times New Roman" w:cs="Times New Roman"/>
        </w:rPr>
        <w:t>)</w:t>
      </w:r>
      <w:r w:rsidRPr="00FD486A">
        <w:rPr>
          <w:rFonts w:ascii="Times New Roman" w:hAnsi="Times New Roman" w:cs="Times New Roman"/>
        </w:rPr>
        <w:t xml:space="preserve">. Climate change and the cetacean community of north-west Scotland. </w:t>
      </w:r>
      <w:r w:rsidRPr="00FD486A">
        <w:rPr>
          <w:rFonts w:ascii="Times New Roman" w:hAnsi="Times New Roman" w:cs="Times New Roman"/>
          <w:i/>
        </w:rPr>
        <w:t>Biological Conservation</w:t>
      </w:r>
      <w:r w:rsidR="009E54E1" w:rsidRPr="00FD486A">
        <w:rPr>
          <w:rFonts w:ascii="Times New Roman" w:hAnsi="Times New Roman" w:cs="Times New Roman"/>
          <w:i/>
        </w:rPr>
        <w:t>,</w:t>
      </w:r>
      <w:r w:rsidRPr="00FD486A">
        <w:rPr>
          <w:rFonts w:ascii="Times New Roman" w:hAnsi="Times New Roman" w:cs="Times New Roman"/>
          <w:i/>
        </w:rPr>
        <w:t xml:space="preserve"> 124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477-483.</w:t>
      </w:r>
      <w:r w:rsidR="00CF7423" w:rsidRPr="00FD486A">
        <w:rPr>
          <w:rFonts w:ascii="Times New Roman" w:hAnsi="Times New Roman" w:cs="Times New Roman"/>
        </w:rPr>
        <w:t xml:space="preserve"> https://doi.org/10.1016/j.biocon.2005.02.004</w:t>
      </w:r>
    </w:p>
    <w:p w14:paraId="53CAFE0D" w14:textId="77777777" w:rsidR="00051E43" w:rsidRDefault="00051E43" w:rsidP="00102E0E">
      <w:pPr>
        <w:pStyle w:val="NoSpacing"/>
        <w:spacing w:line="480" w:lineRule="auto"/>
        <w:rPr>
          <w:rFonts w:ascii="Times New Roman" w:hAnsi="Times New Roman" w:cs="Times New Roman"/>
        </w:rPr>
      </w:pPr>
      <w:r w:rsidRPr="00051E43">
        <w:rPr>
          <w:rFonts w:ascii="Times New Roman" w:hAnsi="Times New Roman" w:cs="Times New Roman"/>
        </w:rPr>
        <w:t>Mangels, K.</w:t>
      </w:r>
      <w:r>
        <w:rPr>
          <w:rFonts w:ascii="Times New Roman" w:hAnsi="Times New Roman" w:cs="Times New Roman"/>
        </w:rPr>
        <w:t xml:space="preserve"> </w:t>
      </w:r>
      <w:r w:rsidRPr="00051E43">
        <w:rPr>
          <w:rFonts w:ascii="Times New Roman" w:hAnsi="Times New Roman" w:cs="Times New Roman"/>
        </w:rPr>
        <w:t>F.</w:t>
      </w:r>
      <w:r>
        <w:rPr>
          <w:rFonts w:ascii="Times New Roman" w:hAnsi="Times New Roman" w:cs="Times New Roman"/>
        </w:rPr>
        <w:t>, &amp;</w:t>
      </w:r>
      <w:r w:rsidRPr="00051E43">
        <w:rPr>
          <w:rFonts w:ascii="Times New Roman" w:hAnsi="Times New Roman" w:cs="Times New Roman"/>
        </w:rPr>
        <w:t xml:space="preserve"> </w:t>
      </w:r>
      <w:proofErr w:type="spellStart"/>
      <w:r w:rsidRPr="00051E43">
        <w:rPr>
          <w:rFonts w:ascii="Times New Roman" w:hAnsi="Times New Roman" w:cs="Times New Roman"/>
        </w:rPr>
        <w:t>Gerrodette</w:t>
      </w:r>
      <w:proofErr w:type="spellEnd"/>
      <w:r>
        <w:rPr>
          <w:rFonts w:ascii="Times New Roman" w:hAnsi="Times New Roman" w:cs="Times New Roman"/>
        </w:rPr>
        <w:t>, T.</w:t>
      </w:r>
      <w:r w:rsidRPr="00051E43">
        <w:rPr>
          <w:rFonts w:ascii="Times New Roman" w:hAnsi="Times New Roman" w:cs="Times New Roman"/>
        </w:rPr>
        <w:t xml:space="preserve"> </w:t>
      </w:r>
      <w:r>
        <w:rPr>
          <w:rFonts w:ascii="Times New Roman" w:hAnsi="Times New Roman" w:cs="Times New Roman"/>
        </w:rPr>
        <w:t>(</w:t>
      </w:r>
      <w:r w:rsidRPr="00051E43">
        <w:rPr>
          <w:rFonts w:ascii="Times New Roman" w:hAnsi="Times New Roman" w:cs="Times New Roman"/>
        </w:rPr>
        <w:t>1994</w:t>
      </w:r>
      <w:r>
        <w:rPr>
          <w:rFonts w:ascii="Times New Roman" w:hAnsi="Times New Roman" w:cs="Times New Roman"/>
        </w:rPr>
        <w:t>)</w:t>
      </w:r>
      <w:r w:rsidRPr="00051E43">
        <w:rPr>
          <w:rFonts w:ascii="Times New Roman" w:hAnsi="Times New Roman" w:cs="Times New Roman"/>
        </w:rPr>
        <w:t xml:space="preserve">. Report of cetacean sightings during a marine mammal </w:t>
      </w:r>
    </w:p>
    <w:p w14:paraId="51CCDCF7" w14:textId="66D708B0" w:rsidR="00051E43" w:rsidRDefault="00051E43" w:rsidP="001B3EBE">
      <w:pPr>
        <w:pStyle w:val="NoSpacing"/>
        <w:spacing w:line="480" w:lineRule="auto"/>
        <w:ind w:left="720"/>
        <w:rPr>
          <w:rFonts w:ascii="Times New Roman" w:hAnsi="Times New Roman" w:cs="Times New Roman"/>
        </w:rPr>
      </w:pPr>
      <w:r w:rsidRPr="00051E43">
        <w:rPr>
          <w:rFonts w:ascii="Times New Roman" w:hAnsi="Times New Roman" w:cs="Times New Roman"/>
        </w:rPr>
        <w:t xml:space="preserve">survey in the eastern Pacific Ocean and the Gulf of California aboard the NOAA ships McArthur and David Starr Jordan July 28 - November 6, 1993. U.S. Dep. </w:t>
      </w:r>
      <w:proofErr w:type="spellStart"/>
      <w:r w:rsidRPr="00051E43">
        <w:rPr>
          <w:rFonts w:ascii="Times New Roman" w:hAnsi="Times New Roman" w:cs="Times New Roman"/>
        </w:rPr>
        <w:t>Commer</w:t>
      </w:r>
      <w:proofErr w:type="spellEnd"/>
      <w:r w:rsidRPr="00051E43">
        <w:rPr>
          <w:rFonts w:ascii="Times New Roman" w:hAnsi="Times New Roman" w:cs="Times New Roman"/>
        </w:rPr>
        <w:t>., NOAA Tech. Memo. NMFS-SWFSC-221. 88 pp.</w:t>
      </w:r>
      <w:r>
        <w:rPr>
          <w:rFonts w:ascii="Times New Roman" w:hAnsi="Times New Roman" w:cs="Times New Roman"/>
        </w:rPr>
        <w:t xml:space="preserve"> </w:t>
      </w:r>
      <w:r w:rsidRPr="00051E43">
        <w:rPr>
          <w:rFonts w:ascii="Times New Roman" w:hAnsi="Times New Roman" w:cs="Times New Roman"/>
        </w:rPr>
        <w:t>https://repository.library.noaa.gov/view/noaa/3357</w:t>
      </w:r>
    </w:p>
    <w:p w14:paraId="6A3B7338" w14:textId="77777777" w:rsidR="00A17FE2" w:rsidRDefault="00A17FE2" w:rsidP="005262F1">
      <w:pPr>
        <w:pStyle w:val="NoSpacing"/>
        <w:spacing w:line="480" w:lineRule="auto"/>
        <w:rPr>
          <w:rFonts w:ascii="Times New Roman" w:hAnsi="Times New Roman" w:cs="Times New Roman"/>
        </w:rPr>
      </w:pPr>
      <w:r>
        <w:rPr>
          <w:rFonts w:ascii="Times New Roman" w:hAnsi="Times New Roman" w:cs="Times New Roman"/>
        </w:rPr>
        <w:t>Mann, K., &amp;</w:t>
      </w:r>
      <w:r w:rsidR="003B66AB" w:rsidRPr="003B66AB">
        <w:rPr>
          <w:rFonts w:ascii="Times New Roman" w:hAnsi="Times New Roman" w:cs="Times New Roman"/>
        </w:rPr>
        <w:t xml:space="preserve"> Lazier, J.</w:t>
      </w:r>
      <w:r w:rsidR="003B66AB">
        <w:rPr>
          <w:rFonts w:ascii="Times New Roman" w:hAnsi="Times New Roman" w:cs="Times New Roman"/>
        </w:rPr>
        <w:t xml:space="preserve"> </w:t>
      </w:r>
      <w:r w:rsidR="003B66AB" w:rsidRPr="003B66AB">
        <w:rPr>
          <w:rFonts w:ascii="Times New Roman" w:hAnsi="Times New Roman" w:cs="Times New Roman"/>
        </w:rPr>
        <w:t>R.</w:t>
      </w:r>
      <w:r w:rsidR="003B66AB">
        <w:rPr>
          <w:rFonts w:ascii="Times New Roman" w:hAnsi="Times New Roman" w:cs="Times New Roman"/>
        </w:rPr>
        <w:t xml:space="preserve"> </w:t>
      </w:r>
      <w:r w:rsidR="003B66AB" w:rsidRPr="003B66AB">
        <w:rPr>
          <w:rFonts w:ascii="Times New Roman" w:hAnsi="Times New Roman" w:cs="Times New Roman"/>
        </w:rPr>
        <w:t xml:space="preserve">N. </w:t>
      </w:r>
      <w:r w:rsidR="003B66AB">
        <w:rPr>
          <w:rFonts w:ascii="Times New Roman" w:hAnsi="Times New Roman" w:cs="Times New Roman"/>
        </w:rPr>
        <w:t xml:space="preserve">(2006). </w:t>
      </w:r>
      <w:r w:rsidR="003B66AB" w:rsidRPr="003B66AB">
        <w:rPr>
          <w:rFonts w:ascii="Times New Roman" w:hAnsi="Times New Roman" w:cs="Times New Roman"/>
        </w:rPr>
        <w:t>Var</w:t>
      </w:r>
      <w:r>
        <w:rPr>
          <w:rFonts w:ascii="Times New Roman" w:hAnsi="Times New Roman" w:cs="Times New Roman"/>
        </w:rPr>
        <w:t>iability in ocean circulation: i</w:t>
      </w:r>
      <w:r w:rsidR="003B66AB" w:rsidRPr="003B66AB">
        <w:rPr>
          <w:rFonts w:ascii="Times New Roman" w:hAnsi="Times New Roman" w:cs="Times New Roman"/>
        </w:rPr>
        <w:t xml:space="preserve">ts biological </w:t>
      </w:r>
    </w:p>
    <w:p w14:paraId="462315C7" w14:textId="6743A3CB" w:rsidR="00C233B6" w:rsidRDefault="00A17FE2" w:rsidP="001B3EBE">
      <w:pPr>
        <w:pStyle w:val="NoSpacing"/>
        <w:spacing w:line="480" w:lineRule="auto"/>
        <w:ind w:left="720"/>
        <w:rPr>
          <w:rFonts w:ascii="Times New Roman" w:hAnsi="Times New Roman" w:cs="Times New Roman"/>
        </w:rPr>
      </w:pPr>
      <w:r>
        <w:rPr>
          <w:rFonts w:ascii="Times New Roman" w:hAnsi="Times New Roman" w:cs="Times New Roman"/>
        </w:rPr>
        <w:t>c</w:t>
      </w:r>
      <w:r w:rsidR="003B66AB" w:rsidRPr="003B66AB">
        <w:rPr>
          <w:rFonts w:ascii="Times New Roman" w:hAnsi="Times New Roman" w:cs="Times New Roman"/>
        </w:rPr>
        <w:t>onsequences. In</w:t>
      </w:r>
      <w:r w:rsidR="00D61621">
        <w:rPr>
          <w:rFonts w:ascii="Times New Roman" w:hAnsi="Times New Roman" w:cs="Times New Roman"/>
        </w:rPr>
        <w:t>:</w:t>
      </w:r>
      <w:r w:rsidR="003B66AB" w:rsidRPr="003B66AB">
        <w:rPr>
          <w:rFonts w:ascii="Times New Roman" w:hAnsi="Times New Roman" w:cs="Times New Roman"/>
        </w:rPr>
        <w:t xml:space="preserve"> Dynamics of Marine Ecosystems: Biological-Physical Interactions in the Oceans, 3rd </w:t>
      </w:r>
      <w:proofErr w:type="spellStart"/>
      <w:r>
        <w:rPr>
          <w:rFonts w:ascii="Times New Roman" w:hAnsi="Times New Roman" w:cs="Times New Roman"/>
        </w:rPr>
        <w:t>ed</w:t>
      </w:r>
      <w:proofErr w:type="spellEnd"/>
      <w:r>
        <w:rPr>
          <w:rFonts w:ascii="Times New Roman" w:hAnsi="Times New Roman" w:cs="Times New Roman"/>
        </w:rPr>
        <w:t xml:space="preserve"> (pp. 337-389). Hoboken, NJ: Wiley-Blackwell</w:t>
      </w:r>
      <w:r w:rsidR="003B66AB" w:rsidRPr="003B66AB">
        <w:rPr>
          <w:rFonts w:ascii="Times New Roman" w:hAnsi="Times New Roman" w:cs="Times New Roman"/>
        </w:rPr>
        <w:t>.</w:t>
      </w:r>
    </w:p>
    <w:p w14:paraId="524BDA8E" w14:textId="118C06CD" w:rsidR="00374909" w:rsidRPr="00FD486A" w:rsidRDefault="00102E0E" w:rsidP="00102E0E">
      <w:pPr>
        <w:pStyle w:val="NoSpacing"/>
        <w:spacing w:line="480" w:lineRule="auto"/>
        <w:rPr>
          <w:rFonts w:ascii="Times New Roman" w:hAnsi="Times New Roman" w:cs="Times New Roman"/>
          <w:i/>
        </w:rPr>
      </w:pPr>
      <w:r w:rsidRPr="00FD486A">
        <w:rPr>
          <w:rFonts w:ascii="Times New Roman" w:hAnsi="Times New Roman" w:cs="Times New Roman"/>
        </w:rPr>
        <w:t>Mantua</w:t>
      </w:r>
      <w:r w:rsidR="00374909" w:rsidRPr="00FD486A">
        <w:rPr>
          <w:rFonts w:ascii="Times New Roman" w:hAnsi="Times New Roman" w:cs="Times New Roman"/>
        </w:rPr>
        <w:t>,</w:t>
      </w:r>
      <w:r w:rsidRPr="00FD486A">
        <w:rPr>
          <w:rFonts w:ascii="Times New Roman" w:hAnsi="Times New Roman" w:cs="Times New Roman"/>
        </w:rPr>
        <w:t xml:space="preserve"> N</w:t>
      </w:r>
      <w:r w:rsidR="00374909" w:rsidRPr="00FD486A">
        <w:rPr>
          <w:rFonts w:ascii="Times New Roman" w:hAnsi="Times New Roman" w:cs="Times New Roman"/>
        </w:rPr>
        <w:t xml:space="preserve">. </w:t>
      </w:r>
      <w:r w:rsidRPr="00FD486A">
        <w:rPr>
          <w:rFonts w:ascii="Times New Roman" w:hAnsi="Times New Roman" w:cs="Times New Roman"/>
        </w:rPr>
        <w:t>J</w:t>
      </w:r>
      <w:r w:rsidR="00374909" w:rsidRPr="00FD486A">
        <w:rPr>
          <w:rFonts w:ascii="Times New Roman" w:hAnsi="Times New Roman" w:cs="Times New Roman"/>
        </w:rPr>
        <w:t>.</w:t>
      </w:r>
      <w:r w:rsidRPr="00FD486A">
        <w:rPr>
          <w:rFonts w:ascii="Times New Roman" w:hAnsi="Times New Roman" w:cs="Times New Roman"/>
        </w:rPr>
        <w:t xml:space="preserve">, </w:t>
      </w:r>
      <w:r w:rsidR="00374909" w:rsidRPr="00FD486A">
        <w:rPr>
          <w:rFonts w:ascii="Times New Roman" w:hAnsi="Times New Roman" w:cs="Times New Roman"/>
        </w:rPr>
        <w:t xml:space="preserve">&amp; </w:t>
      </w:r>
      <w:r w:rsidRPr="00FD486A">
        <w:rPr>
          <w:rFonts w:ascii="Times New Roman" w:hAnsi="Times New Roman" w:cs="Times New Roman"/>
        </w:rPr>
        <w:t>Hare</w:t>
      </w:r>
      <w:r w:rsidR="00374909" w:rsidRPr="00FD486A">
        <w:rPr>
          <w:rFonts w:ascii="Times New Roman" w:hAnsi="Times New Roman" w:cs="Times New Roman"/>
        </w:rPr>
        <w:t>,</w:t>
      </w:r>
      <w:r w:rsidRPr="00FD486A">
        <w:rPr>
          <w:rFonts w:ascii="Times New Roman" w:hAnsi="Times New Roman" w:cs="Times New Roman"/>
        </w:rPr>
        <w:t xml:space="preserve"> S</w:t>
      </w:r>
      <w:r w:rsidR="00374909" w:rsidRPr="00FD486A">
        <w:rPr>
          <w:rFonts w:ascii="Times New Roman" w:hAnsi="Times New Roman" w:cs="Times New Roman"/>
        </w:rPr>
        <w:t xml:space="preserve">. </w:t>
      </w:r>
      <w:r w:rsidRPr="00FD486A">
        <w:rPr>
          <w:rFonts w:ascii="Times New Roman" w:hAnsi="Times New Roman" w:cs="Times New Roman"/>
        </w:rPr>
        <w:t xml:space="preserve">R. </w:t>
      </w:r>
      <w:r w:rsidR="00374909" w:rsidRPr="00FD486A">
        <w:rPr>
          <w:rFonts w:ascii="Times New Roman" w:hAnsi="Times New Roman" w:cs="Times New Roman"/>
        </w:rPr>
        <w:t>(</w:t>
      </w:r>
      <w:r w:rsidRPr="00FD486A">
        <w:rPr>
          <w:rFonts w:ascii="Times New Roman" w:hAnsi="Times New Roman" w:cs="Times New Roman"/>
        </w:rPr>
        <w:t>2002</w:t>
      </w:r>
      <w:r w:rsidR="00374909" w:rsidRPr="00FD486A">
        <w:rPr>
          <w:rFonts w:ascii="Times New Roman" w:hAnsi="Times New Roman" w:cs="Times New Roman"/>
        </w:rPr>
        <w:t>)</w:t>
      </w:r>
      <w:r w:rsidRPr="00FD486A">
        <w:rPr>
          <w:rFonts w:ascii="Times New Roman" w:hAnsi="Times New Roman" w:cs="Times New Roman"/>
        </w:rPr>
        <w:t xml:space="preserve">. The Pacific Decadal Oscillation. </w:t>
      </w:r>
      <w:r w:rsidRPr="00FD486A">
        <w:rPr>
          <w:rFonts w:ascii="Times New Roman" w:hAnsi="Times New Roman" w:cs="Times New Roman"/>
          <w:i/>
        </w:rPr>
        <w:t>Journal of Oceanography</w:t>
      </w:r>
      <w:r w:rsidR="00374909" w:rsidRPr="00FD486A">
        <w:rPr>
          <w:rFonts w:ascii="Times New Roman" w:hAnsi="Times New Roman" w:cs="Times New Roman"/>
          <w:i/>
        </w:rPr>
        <w:t>,</w:t>
      </w:r>
      <w:r w:rsidRPr="00FD486A">
        <w:rPr>
          <w:rFonts w:ascii="Times New Roman" w:hAnsi="Times New Roman" w:cs="Times New Roman"/>
          <w:i/>
        </w:rPr>
        <w:t xml:space="preserve"> </w:t>
      </w:r>
    </w:p>
    <w:p w14:paraId="48C066D7" w14:textId="15F35E1A" w:rsidR="00102E0E" w:rsidRPr="00FD486A" w:rsidRDefault="00102E0E" w:rsidP="00374909">
      <w:pPr>
        <w:pStyle w:val="NoSpacing"/>
        <w:spacing w:line="480" w:lineRule="auto"/>
        <w:ind w:firstLine="720"/>
        <w:rPr>
          <w:rFonts w:ascii="Times New Roman" w:hAnsi="Times New Roman" w:cs="Times New Roman"/>
        </w:rPr>
      </w:pPr>
      <w:r w:rsidRPr="00FD486A">
        <w:rPr>
          <w:rFonts w:ascii="Times New Roman" w:hAnsi="Times New Roman" w:cs="Times New Roman"/>
          <w:i/>
        </w:rPr>
        <w:t>58</w:t>
      </w:r>
      <w:r w:rsidR="00374909" w:rsidRPr="00FD486A">
        <w:rPr>
          <w:rFonts w:ascii="Times New Roman" w:hAnsi="Times New Roman" w:cs="Times New Roman"/>
          <w:i/>
        </w:rPr>
        <w:t xml:space="preserve">, </w:t>
      </w:r>
      <w:r w:rsidRPr="00FD486A">
        <w:rPr>
          <w:rFonts w:ascii="Times New Roman" w:hAnsi="Times New Roman" w:cs="Times New Roman"/>
        </w:rPr>
        <w:t>35-44.</w:t>
      </w:r>
      <w:r w:rsidR="00CF7423" w:rsidRPr="00FD486A">
        <w:rPr>
          <w:rFonts w:ascii="Times New Roman" w:hAnsi="Times New Roman" w:cs="Times New Roman"/>
        </w:rPr>
        <w:t xml:space="preserve"> https://doi.org/10.1023/A:1015820616384</w:t>
      </w:r>
    </w:p>
    <w:p w14:paraId="59FCF9E5" w14:textId="77777777" w:rsidR="00A54F13" w:rsidRPr="00FD486A" w:rsidRDefault="000312F6" w:rsidP="00A54F13">
      <w:pPr>
        <w:pStyle w:val="NoSpacing"/>
        <w:spacing w:line="480" w:lineRule="auto"/>
        <w:rPr>
          <w:rFonts w:ascii="Times New Roman" w:hAnsi="Times New Roman" w:cs="Times New Roman"/>
        </w:rPr>
      </w:pPr>
      <w:proofErr w:type="spellStart"/>
      <w:r w:rsidRPr="00FD486A">
        <w:rPr>
          <w:rFonts w:ascii="Times New Roman" w:hAnsi="Times New Roman" w:cs="Times New Roman"/>
        </w:rPr>
        <w:lastRenderedPageBreak/>
        <w:t>Mauger</w:t>
      </w:r>
      <w:proofErr w:type="spellEnd"/>
      <w:r w:rsidR="00A54F13" w:rsidRPr="00FD486A">
        <w:rPr>
          <w:rFonts w:ascii="Times New Roman" w:hAnsi="Times New Roman" w:cs="Times New Roman"/>
        </w:rPr>
        <w:t>,</w:t>
      </w:r>
      <w:r w:rsidRPr="00FD486A">
        <w:rPr>
          <w:rFonts w:ascii="Times New Roman" w:hAnsi="Times New Roman" w:cs="Times New Roman"/>
        </w:rPr>
        <w:t xml:space="preserve"> G</w:t>
      </w:r>
      <w:r w:rsidR="00A54F13" w:rsidRPr="00FD486A">
        <w:rPr>
          <w:rFonts w:ascii="Times New Roman" w:hAnsi="Times New Roman" w:cs="Times New Roman"/>
        </w:rPr>
        <w:t xml:space="preserve">. </w:t>
      </w:r>
      <w:r w:rsidRPr="00FD486A">
        <w:rPr>
          <w:rFonts w:ascii="Times New Roman" w:hAnsi="Times New Roman" w:cs="Times New Roman"/>
        </w:rPr>
        <w:t>S</w:t>
      </w:r>
      <w:r w:rsidR="00A54F13" w:rsidRPr="00FD486A">
        <w:rPr>
          <w:rFonts w:ascii="Times New Roman" w:hAnsi="Times New Roman" w:cs="Times New Roman"/>
        </w:rPr>
        <w:t>.</w:t>
      </w:r>
      <w:r w:rsidRPr="00FD486A">
        <w:rPr>
          <w:rFonts w:ascii="Times New Roman" w:hAnsi="Times New Roman" w:cs="Times New Roman"/>
        </w:rPr>
        <w:t>, Casola</w:t>
      </w:r>
      <w:r w:rsidR="00A54F13" w:rsidRPr="00FD486A">
        <w:rPr>
          <w:rFonts w:ascii="Times New Roman" w:hAnsi="Times New Roman" w:cs="Times New Roman"/>
        </w:rPr>
        <w:t>,</w:t>
      </w:r>
      <w:r w:rsidRPr="00FD486A">
        <w:rPr>
          <w:rFonts w:ascii="Times New Roman" w:hAnsi="Times New Roman" w:cs="Times New Roman"/>
        </w:rPr>
        <w:t xml:space="preserve"> J</w:t>
      </w:r>
      <w:r w:rsidR="00A54F13" w:rsidRPr="00FD486A">
        <w:rPr>
          <w:rFonts w:ascii="Times New Roman" w:hAnsi="Times New Roman" w:cs="Times New Roman"/>
        </w:rPr>
        <w:t xml:space="preserve">. </w:t>
      </w:r>
      <w:r w:rsidRPr="00FD486A">
        <w:rPr>
          <w:rFonts w:ascii="Times New Roman" w:hAnsi="Times New Roman" w:cs="Times New Roman"/>
        </w:rPr>
        <w:t>H</w:t>
      </w:r>
      <w:r w:rsidR="00A54F13" w:rsidRPr="00FD486A">
        <w:rPr>
          <w:rFonts w:ascii="Times New Roman" w:hAnsi="Times New Roman" w:cs="Times New Roman"/>
        </w:rPr>
        <w:t>.</w:t>
      </w:r>
      <w:r w:rsidRPr="00FD486A">
        <w:rPr>
          <w:rFonts w:ascii="Times New Roman" w:hAnsi="Times New Roman" w:cs="Times New Roman"/>
        </w:rPr>
        <w:t>, Morgan</w:t>
      </w:r>
      <w:r w:rsidR="00A54F13" w:rsidRPr="00FD486A">
        <w:rPr>
          <w:rFonts w:ascii="Times New Roman" w:hAnsi="Times New Roman" w:cs="Times New Roman"/>
        </w:rPr>
        <w:t>,</w:t>
      </w:r>
      <w:r w:rsidRPr="00FD486A">
        <w:rPr>
          <w:rFonts w:ascii="Times New Roman" w:hAnsi="Times New Roman" w:cs="Times New Roman"/>
        </w:rPr>
        <w:t xml:space="preserve"> H</w:t>
      </w:r>
      <w:r w:rsidR="00A54F13" w:rsidRPr="00FD486A">
        <w:rPr>
          <w:rFonts w:ascii="Times New Roman" w:hAnsi="Times New Roman" w:cs="Times New Roman"/>
        </w:rPr>
        <w:t xml:space="preserve">. </w:t>
      </w:r>
      <w:r w:rsidRPr="00FD486A">
        <w:rPr>
          <w:rFonts w:ascii="Times New Roman" w:hAnsi="Times New Roman" w:cs="Times New Roman"/>
        </w:rPr>
        <w:t>A</w:t>
      </w:r>
      <w:r w:rsidR="00A54F13" w:rsidRPr="00FD486A">
        <w:rPr>
          <w:rFonts w:ascii="Times New Roman" w:hAnsi="Times New Roman" w:cs="Times New Roman"/>
        </w:rPr>
        <w:t>.</w:t>
      </w:r>
      <w:r w:rsidRPr="00FD486A">
        <w:rPr>
          <w:rFonts w:ascii="Times New Roman" w:hAnsi="Times New Roman" w:cs="Times New Roman"/>
        </w:rPr>
        <w:t>, Strauch</w:t>
      </w:r>
      <w:r w:rsidR="00A54F13" w:rsidRPr="00FD486A">
        <w:rPr>
          <w:rFonts w:ascii="Times New Roman" w:hAnsi="Times New Roman" w:cs="Times New Roman"/>
        </w:rPr>
        <w:t>,</w:t>
      </w:r>
      <w:r w:rsidRPr="00FD486A">
        <w:rPr>
          <w:rFonts w:ascii="Times New Roman" w:hAnsi="Times New Roman" w:cs="Times New Roman"/>
        </w:rPr>
        <w:t xml:space="preserve"> R</w:t>
      </w:r>
      <w:r w:rsidR="00A54F13" w:rsidRPr="00FD486A">
        <w:rPr>
          <w:rFonts w:ascii="Times New Roman" w:hAnsi="Times New Roman" w:cs="Times New Roman"/>
        </w:rPr>
        <w:t xml:space="preserve">. </w:t>
      </w:r>
      <w:r w:rsidR="00D946C8" w:rsidRPr="00FD486A">
        <w:rPr>
          <w:rFonts w:ascii="Times New Roman" w:hAnsi="Times New Roman" w:cs="Times New Roman"/>
        </w:rPr>
        <w:t>L</w:t>
      </w:r>
      <w:r w:rsidR="00A54F13" w:rsidRPr="00FD486A">
        <w:rPr>
          <w:rFonts w:ascii="Times New Roman" w:hAnsi="Times New Roman" w:cs="Times New Roman"/>
        </w:rPr>
        <w:t>.</w:t>
      </w:r>
      <w:r w:rsidR="00D946C8" w:rsidRPr="00FD486A">
        <w:rPr>
          <w:rFonts w:ascii="Times New Roman" w:hAnsi="Times New Roman" w:cs="Times New Roman"/>
        </w:rPr>
        <w:t>, Jones</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Curry</w:t>
      </w:r>
      <w:r w:rsidR="00A54F13" w:rsidRPr="00FD486A">
        <w:rPr>
          <w:rFonts w:ascii="Times New Roman" w:hAnsi="Times New Roman" w:cs="Times New Roman"/>
        </w:rPr>
        <w:t>,</w:t>
      </w:r>
      <w:r w:rsidR="00D946C8" w:rsidRPr="00FD486A">
        <w:rPr>
          <w:rFonts w:ascii="Times New Roman" w:hAnsi="Times New Roman" w:cs="Times New Roman"/>
        </w:rPr>
        <w:t xml:space="preserve"> B</w:t>
      </w:r>
      <w:r w:rsidR="00A54F13" w:rsidRPr="00FD486A">
        <w:rPr>
          <w:rFonts w:ascii="Times New Roman" w:hAnsi="Times New Roman" w:cs="Times New Roman"/>
        </w:rPr>
        <w:t>.</w:t>
      </w:r>
      <w:r w:rsidR="00D946C8" w:rsidRPr="00FD486A">
        <w:rPr>
          <w:rFonts w:ascii="Times New Roman" w:hAnsi="Times New Roman" w:cs="Times New Roman"/>
        </w:rPr>
        <w:t xml:space="preserve">, </w:t>
      </w:r>
      <w:r w:rsidR="00A54F13" w:rsidRPr="00FD486A">
        <w:rPr>
          <w:rFonts w:ascii="Times New Roman" w:hAnsi="Times New Roman" w:cs="Times New Roman"/>
        </w:rPr>
        <w:t>. . .</w:t>
      </w:r>
      <w:r w:rsidR="00D946C8" w:rsidRPr="00FD486A">
        <w:rPr>
          <w:rFonts w:ascii="Times New Roman" w:hAnsi="Times New Roman" w:cs="Times New Roman"/>
        </w:rPr>
        <w:t xml:space="preserve"> </w:t>
      </w:r>
      <w:proofErr w:type="spellStart"/>
      <w:r w:rsidR="00D946C8" w:rsidRPr="00FD486A">
        <w:rPr>
          <w:rFonts w:ascii="Times New Roman" w:hAnsi="Times New Roman" w:cs="Times New Roman"/>
        </w:rPr>
        <w:t>Snover</w:t>
      </w:r>
      <w:proofErr w:type="spellEnd"/>
      <w:r w:rsidR="00A54F13" w:rsidRPr="00FD486A">
        <w:rPr>
          <w:rFonts w:ascii="Times New Roman" w:hAnsi="Times New Roman" w:cs="Times New Roman"/>
        </w:rPr>
        <w:t xml:space="preserve">, </w:t>
      </w:r>
      <w:r w:rsidR="00D946C8" w:rsidRPr="00FD486A">
        <w:rPr>
          <w:rFonts w:ascii="Times New Roman" w:hAnsi="Times New Roman" w:cs="Times New Roman"/>
        </w:rPr>
        <w:t>A</w:t>
      </w:r>
      <w:r w:rsidR="00A54F13" w:rsidRPr="00FD486A">
        <w:rPr>
          <w:rFonts w:ascii="Times New Roman" w:hAnsi="Times New Roman" w:cs="Times New Roman"/>
        </w:rPr>
        <w:t xml:space="preserve">. </w:t>
      </w:r>
    </w:p>
    <w:p w14:paraId="20B66908" w14:textId="0CB96598" w:rsidR="00464173" w:rsidRPr="00FD486A" w:rsidRDefault="00D946C8" w:rsidP="00A54F1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K. </w:t>
      </w:r>
      <w:r w:rsidR="00A54F13" w:rsidRPr="00FD486A">
        <w:rPr>
          <w:rFonts w:ascii="Times New Roman" w:hAnsi="Times New Roman" w:cs="Times New Roman"/>
        </w:rPr>
        <w:t>(</w:t>
      </w:r>
      <w:r w:rsidRPr="00FD486A">
        <w:rPr>
          <w:rFonts w:ascii="Times New Roman" w:hAnsi="Times New Roman" w:cs="Times New Roman"/>
        </w:rPr>
        <w:t>2015</w:t>
      </w:r>
      <w:r w:rsidR="00A54F13" w:rsidRPr="00FD486A">
        <w:rPr>
          <w:rFonts w:ascii="Times New Roman" w:hAnsi="Times New Roman" w:cs="Times New Roman"/>
        </w:rPr>
        <w:t>)</w:t>
      </w:r>
      <w:r w:rsidRPr="00FD486A">
        <w:rPr>
          <w:rFonts w:ascii="Times New Roman" w:hAnsi="Times New Roman" w:cs="Times New Roman"/>
        </w:rPr>
        <w:t xml:space="preserve">. </w:t>
      </w:r>
      <w:r w:rsidR="000312F6" w:rsidRPr="00FD486A">
        <w:rPr>
          <w:rFonts w:ascii="Times New Roman" w:hAnsi="Times New Roman" w:cs="Times New Roman"/>
        </w:rPr>
        <w:t>State</w:t>
      </w:r>
      <w:r w:rsidRPr="00FD486A">
        <w:rPr>
          <w:rFonts w:ascii="Times New Roman" w:hAnsi="Times New Roman" w:cs="Times New Roman"/>
        </w:rPr>
        <w:t xml:space="preserve"> </w:t>
      </w:r>
      <w:r w:rsidR="000312F6" w:rsidRPr="00FD486A">
        <w:rPr>
          <w:rFonts w:ascii="Times New Roman" w:hAnsi="Times New Roman" w:cs="Times New Roman"/>
        </w:rPr>
        <w:t>of</w:t>
      </w:r>
      <w:r w:rsidRPr="00FD486A">
        <w:rPr>
          <w:rFonts w:ascii="Times New Roman" w:hAnsi="Times New Roman" w:cs="Times New Roman"/>
        </w:rPr>
        <w:t xml:space="preserve"> </w:t>
      </w:r>
      <w:r w:rsidR="000312F6" w:rsidRPr="00FD486A">
        <w:rPr>
          <w:rFonts w:ascii="Times New Roman" w:hAnsi="Times New Roman" w:cs="Times New Roman"/>
        </w:rPr>
        <w:t>Knowledge:</w:t>
      </w:r>
      <w:r w:rsidRPr="00FD486A">
        <w:rPr>
          <w:rFonts w:ascii="Times New Roman" w:hAnsi="Times New Roman" w:cs="Times New Roman"/>
        </w:rPr>
        <w:t xml:space="preserve"> </w:t>
      </w:r>
      <w:r w:rsidR="000312F6" w:rsidRPr="00FD486A">
        <w:rPr>
          <w:rFonts w:ascii="Times New Roman" w:hAnsi="Times New Roman" w:cs="Times New Roman"/>
        </w:rPr>
        <w:t>Climate</w:t>
      </w:r>
      <w:r w:rsidRPr="00FD486A">
        <w:rPr>
          <w:rFonts w:ascii="Times New Roman" w:hAnsi="Times New Roman" w:cs="Times New Roman"/>
        </w:rPr>
        <w:t xml:space="preserve"> </w:t>
      </w:r>
      <w:r w:rsidR="000312F6" w:rsidRPr="00FD486A">
        <w:rPr>
          <w:rFonts w:ascii="Times New Roman" w:hAnsi="Times New Roman" w:cs="Times New Roman"/>
        </w:rPr>
        <w:t>Change in</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 Report</w:t>
      </w:r>
      <w:r w:rsidRPr="00FD486A">
        <w:rPr>
          <w:rFonts w:ascii="Times New Roman" w:hAnsi="Times New Roman" w:cs="Times New Roman"/>
        </w:rPr>
        <w:t xml:space="preserve"> </w:t>
      </w:r>
      <w:r w:rsidR="000312F6" w:rsidRPr="00FD486A">
        <w:rPr>
          <w:rFonts w:ascii="Times New Roman" w:hAnsi="Times New Roman" w:cs="Times New Roman"/>
        </w:rPr>
        <w:t>prepared</w:t>
      </w:r>
      <w:r w:rsidRPr="00FD486A">
        <w:rPr>
          <w:rFonts w:ascii="Times New Roman" w:hAnsi="Times New Roman" w:cs="Times New Roman"/>
        </w:rPr>
        <w:t xml:space="preserve"> </w:t>
      </w:r>
      <w:r w:rsidR="000312F6" w:rsidRPr="00FD486A">
        <w:rPr>
          <w:rFonts w:ascii="Times New Roman" w:hAnsi="Times New Roman" w:cs="Times New Roman"/>
        </w:rPr>
        <w:t>for</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Puget</w:t>
      </w:r>
      <w:r w:rsidRPr="00FD486A">
        <w:rPr>
          <w:rFonts w:ascii="Times New Roman" w:hAnsi="Times New Roman" w:cs="Times New Roman"/>
        </w:rPr>
        <w:t xml:space="preserve"> </w:t>
      </w:r>
      <w:r w:rsidR="000312F6" w:rsidRPr="00FD486A">
        <w:rPr>
          <w:rFonts w:ascii="Times New Roman" w:hAnsi="Times New Roman" w:cs="Times New Roman"/>
        </w:rPr>
        <w:t>Sound</w:t>
      </w:r>
      <w:r w:rsidRPr="00FD486A">
        <w:rPr>
          <w:rFonts w:ascii="Times New Roman" w:hAnsi="Times New Roman" w:cs="Times New Roman"/>
        </w:rPr>
        <w:t xml:space="preserve"> </w:t>
      </w:r>
      <w:r w:rsidR="000312F6" w:rsidRPr="00FD486A">
        <w:rPr>
          <w:rFonts w:ascii="Times New Roman" w:hAnsi="Times New Roman" w:cs="Times New Roman"/>
        </w:rPr>
        <w:t>Partnership</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the</w:t>
      </w:r>
      <w:r w:rsidRPr="00FD486A">
        <w:rPr>
          <w:rFonts w:ascii="Times New Roman" w:hAnsi="Times New Roman" w:cs="Times New Roman"/>
        </w:rPr>
        <w:t xml:space="preserve"> </w:t>
      </w:r>
      <w:r w:rsidR="000312F6" w:rsidRPr="00FD486A">
        <w:rPr>
          <w:rFonts w:ascii="Times New Roman" w:hAnsi="Times New Roman" w:cs="Times New Roman"/>
        </w:rPr>
        <w:t>National</w:t>
      </w:r>
      <w:r w:rsidRPr="00FD486A">
        <w:rPr>
          <w:rFonts w:ascii="Times New Roman" w:hAnsi="Times New Roman" w:cs="Times New Roman"/>
        </w:rPr>
        <w:t xml:space="preserve"> </w:t>
      </w:r>
      <w:r w:rsidR="000312F6" w:rsidRPr="00FD486A">
        <w:rPr>
          <w:rFonts w:ascii="Times New Roman" w:hAnsi="Times New Roman" w:cs="Times New Roman"/>
        </w:rPr>
        <w:t>Oceanic</w:t>
      </w:r>
      <w:r w:rsidRPr="00FD486A">
        <w:rPr>
          <w:rFonts w:ascii="Times New Roman" w:hAnsi="Times New Roman" w:cs="Times New Roman"/>
        </w:rPr>
        <w:t xml:space="preserve"> </w:t>
      </w:r>
      <w:r w:rsidR="000312F6" w:rsidRPr="00FD486A">
        <w:rPr>
          <w:rFonts w:ascii="Times New Roman" w:hAnsi="Times New Roman" w:cs="Times New Roman"/>
        </w:rPr>
        <w:t>and</w:t>
      </w:r>
      <w:r w:rsidRPr="00FD486A">
        <w:rPr>
          <w:rFonts w:ascii="Times New Roman" w:hAnsi="Times New Roman" w:cs="Times New Roman"/>
        </w:rPr>
        <w:t xml:space="preserve"> </w:t>
      </w:r>
      <w:r w:rsidR="000312F6" w:rsidRPr="00FD486A">
        <w:rPr>
          <w:rFonts w:ascii="Times New Roman" w:hAnsi="Times New Roman" w:cs="Times New Roman"/>
        </w:rPr>
        <w:t>Atmospheric</w:t>
      </w:r>
      <w:r w:rsidRPr="00FD486A">
        <w:rPr>
          <w:rFonts w:ascii="Times New Roman" w:hAnsi="Times New Roman" w:cs="Times New Roman"/>
        </w:rPr>
        <w:t xml:space="preserve"> </w:t>
      </w:r>
      <w:r w:rsidR="000312F6" w:rsidRPr="00FD486A">
        <w:rPr>
          <w:rFonts w:ascii="Times New Roman" w:hAnsi="Times New Roman" w:cs="Times New Roman"/>
        </w:rPr>
        <w:t>Administration.</w:t>
      </w:r>
      <w:r w:rsidRPr="00FD486A">
        <w:rPr>
          <w:rFonts w:ascii="Times New Roman" w:hAnsi="Times New Roman" w:cs="Times New Roman"/>
        </w:rPr>
        <w:t xml:space="preserve"> Climate Impacts Group, University of Washington, Seattle. </w:t>
      </w:r>
      <w:r w:rsidR="000312F6" w:rsidRPr="00FD486A">
        <w:rPr>
          <w:rFonts w:ascii="Times New Roman" w:hAnsi="Times New Roman" w:cs="Times New Roman"/>
        </w:rPr>
        <w:t>doi:10.7915/CIG93777D</w:t>
      </w:r>
      <w:r w:rsidRPr="00FD486A">
        <w:rPr>
          <w:rFonts w:ascii="Times New Roman" w:hAnsi="Times New Roman" w:cs="Times New Roman"/>
        </w:rPr>
        <w:t xml:space="preserve">. </w:t>
      </w:r>
      <w:r w:rsidR="002C2CE3" w:rsidRPr="00FD486A">
        <w:rPr>
          <w:rFonts w:ascii="Times New Roman" w:hAnsi="Times New Roman" w:cs="Times New Roman"/>
        </w:rPr>
        <w:t>Retrieved</w:t>
      </w:r>
      <w:r w:rsidRPr="00FD486A">
        <w:rPr>
          <w:rFonts w:ascii="Times New Roman" w:hAnsi="Times New Roman" w:cs="Times New Roman"/>
        </w:rPr>
        <w:t xml:space="preserve"> from https://cig.uw.edu/resources/special-reports/ps-sok/ </w:t>
      </w:r>
      <w:r w:rsidR="002C2CE3" w:rsidRPr="00FD486A">
        <w:rPr>
          <w:rFonts w:ascii="Times New Roman" w:hAnsi="Times New Roman" w:cs="Times New Roman"/>
        </w:rPr>
        <w:t>(accessed 2 August 2018).</w:t>
      </w:r>
    </w:p>
    <w:p w14:paraId="5BB0A0F5" w14:textId="77777777" w:rsidR="003A1972" w:rsidRDefault="003A1972" w:rsidP="00D705BC">
      <w:pPr>
        <w:pStyle w:val="NoSpacing"/>
        <w:spacing w:line="480" w:lineRule="auto"/>
        <w:rPr>
          <w:rFonts w:ascii="Times New Roman" w:hAnsi="Times New Roman" w:cs="Times New Roman"/>
        </w:rPr>
      </w:pPr>
      <w:r>
        <w:rPr>
          <w:rFonts w:ascii="Times New Roman" w:hAnsi="Times New Roman" w:cs="Times New Roman"/>
        </w:rPr>
        <w:t>McGowan, J., Cayan, D., &amp;</w:t>
      </w:r>
      <w:r w:rsidRPr="003A1972">
        <w:rPr>
          <w:rFonts w:ascii="Times New Roman" w:hAnsi="Times New Roman" w:cs="Times New Roman"/>
        </w:rPr>
        <w:t xml:space="preserve"> Dorman, L. </w:t>
      </w:r>
      <w:r>
        <w:rPr>
          <w:rFonts w:ascii="Times New Roman" w:hAnsi="Times New Roman" w:cs="Times New Roman"/>
        </w:rPr>
        <w:t xml:space="preserve">(1998). </w:t>
      </w:r>
      <w:r w:rsidRPr="003A1972">
        <w:rPr>
          <w:rFonts w:ascii="Times New Roman" w:hAnsi="Times New Roman" w:cs="Times New Roman"/>
        </w:rPr>
        <w:t xml:space="preserve">Climate-ocean variability and ecosystem </w:t>
      </w:r>
    </w:p>
    <w:p w14:paraId="3F642118" w14:textId="3C45B027" w:rsidR="003A1972" w:rsidRDefault="003A1972">
      <w:pPr>
        <w:pStyle w:val="NoSpacing"/>
        <w:spacing w:line="480" w:lineRule="auto"/>
        <w:ind w:firstLine="720"/>
        <w:rPr>
          <w:rFonts w:ascii="Times New Roman" w:hAnsi="Times New Roman" w:cs="Times New Roman"/>
        </w:rPr>
      </w:pPr>
      <w:r w:rsidRPr="003A1972">
        <w:rPr>
          <w:rFonts w:ascii="Times New Roman" w:hAnsi="Times New Roman" w:cs="Times New Roman"/>
        </w:rPr>
        <w:t xml:space="preserve">response in the Northeast Pacific. </w:t>
      </w:r>
      <w:r w:rsidRPr="005262F1">
        <w:rPr>
          <w:rFonts w:ascii="Times New Roman" w:hAnsi="Times New Roman" w:cs="Times New Roman"/>
          <w:i/>
        </w:rPr>
        <w:t>Science</w:t>
      </w:r>
      <w:r w:rsidRPr="006D2716">
        <w:rPr>
          <w:rFonts w:ascii="Times New Roman" w:hAnsi="Times New Roman" w:cs="Times New Roman"/>
          <w:i/>
        </w:rPr>
        <w:t>, 281,</w:t>
      </w:r>
      <w:r>
        <w:rPr>
          <w:rFonts w:ascii="Times New Roman" w:hAnsi="Times New Roman" w:cs="Times New Roman"/>
        </w:rPr>
        <w:t xml:space="preserve"> 210-</w:t>
      </w:r>
      <w:r w:rsidRPr="003A1972">
        <w:rPr>
          <w:rFonts w:ascii="Times New Roman" w:hAnsi="Times New Roman" w:cs="Times New Roman"/>
        </w:rPr>
        <w:t>217.</w:t>
      </w:r>
    </w:p>
    <w:p w14:paraId="5883AA79" w14:textId="1DDA0801" w:rsidR="006D2716" w:rsidRDefault="006D2716" w:rsidP="006D2716">
      <w:pPr>
        <w:pStyle w:val="NoSpacing"/>
        <w:spacing w:line="480" w:lineRule="auto"/>
        <w:ind w:left="720" w:hanging="720"/>
        <w:rPr>
          <w:rFonts w:ascii="Times New Roman" w:hAnsi="Times New Roman" w:cs="Times New Roman"/>
        </w:rPr>
      </w:pPr>
      <w:r w:rsidRPr="006D2716">
        <w:rPr>
          <w:rFonts w:ascii="Times New Roman" w:hAnsi="Times New Roman" w:cs="Times New Roman"/>
        </w:rPr>
        <w:t xml:space="preserve">Mertz, F., </w:t>
      </w:r>
      <w:proofErr w:type="spellStart"/>
      <w:r w:rsidRPr="006D2716">
        <w:rPr>
          <w:rFonts w:ascii="Times New Roman" w:hAnsi="Times New Roman" w:cs="Times New Roman"/>
        </w:rPr>
        <w:t>Mulet</w:t>
      </w:r>
      <w:proofErr w:type="spellEnd"/>
      <w:r w:rsidRPr="006D2716">
        <w:rPr>
          <w:rFonts w:ascii="Times New Roman" w:hAnsi="Times New Roman" w:cs="Times New Roman"/>
        </w:rPr>
        <w:t xml:space="preserve">, S., </w:t>
      </w:r>
      <w:proofErr w:type="spellStart"/>
      <w:r w:rsidRPr="006D2716">
        <w:rPr>
          <w:rFonts w:ascii="Times New Roman" w:hAnsi="Times New Roman" w:cs="Times New Roman"/>
        </w:rPr>
        <w:t>Verbrugge</w:t>
      </w:r>
      <w:proofErr w:type="spellEnd"/>
      <w:r w:rsidRPr="006D2716">
        <w:rPr>
          <w:rFonts w:ascii="Times New Roman" w:hAnsi="Times New Roman" w:cs="Times New Roman"/>
        </w:rPr>
        <w:t>, N., Nardelli, B.B., 2019. For Global Ocean Multi Observation</w:t>
      </w:r>
      <w:r>
        <w:rPr>
          <w:rFonts w:ascii="Times New Roman" w:hAnsi="Times New Roman" w:cs="Times New Roman"/>
        </w:rPr>
        <w:t xml:space="preserve"> p</w:t>
      </w:r>
      <w:r w:rsidRPr="006D2716">
        <w:rPr>
          <w:rFonts w:ascii="Times New Roman" w:hAnsi="Times New Roman" w:cs="Times New Roman"/>
        </w:rPr>
        <w:t>roducts MULTIOBS_GLO_PHY_REP_015_002 23.</w:t>
      </w:r>
    </w:p>
    <w:p w14:paraId="457648FB" w14:textId="77777777" w:rsidR="0064496C" w:rsidRPr="00FD486A" w:rsidRDefault="004C1C24" w:rsidP="00D705BC">
      <w:pPr>
        <w:pStyle w:val="NoSpacing"/>
        <w:spacing w:line="480" w:lineRule="auto"/>
        <w:rPr>
          <w:rFonts w:ascii="Times New Roman" w:hAnsi="Times New Roman" w:cs="Times New Roman"/>
        </w:rPr>
      </w:pPr>
      <w:r w:rsidRPr="00FD486A">
        <w:rPr>
          <w:rFonts w:ascii="Times New Roman" w:hAnsi="Times New Roman" w:cs="Times New Roman"/>
        </w:rPr>
        <w:t>Moore</w:t>
      </w:r>
      <w:r w:rsidR="0064496C" w:rsidRPr="00FD486A">
        <w:rPr>
          <w:rFonts w:ascii="Times New Roman" w:hAnsi="Times New Roman" w:cs="Times New Roman"/>
        </w:rPr>
        <w:t>,</w:t>
      </w:r>
      <w:r w:rsidRPr="00FD486A">
        <w:rPr>
          <w:rFonts w:ascii="Times New Roman" w:hAnsi="Times New Roman" w:cs="Times New Roman"/>
        </w:rPr>
        <w:t xml:space="preserve"> S</w:t>
      </w:r>
      <w:r w:rsidR="0064496C" w:rsidRPr="00FD486A">
        <w:rPr>
          <w:rFonts w:ascii="Times New Roman" w:hAnsi="Times New Roman" w:cs="Times New Roman"/>
        </w:rPr>
        <w:t xml:space="preserve">. </w:t>
      </w:r>
      <w:r w:rsidRPr="00FD486A">
        <w:rPr>
          <w:rFonts w:ascii="Times New Roman" w:hAnsi="Times New Roman" w:cs="Times New Roman"/>
        </w:rPr>
        <w:t xml:space="preserve">E. </w:t>
      </w:r>
      <w:r w:rsidR="0064496C" w:rsidRPr="00FD486A">
        <w:rPr>
          <w:rFonts w:ascii="Times New Roman" w:hAnsi="Times New Roman" w:cs="Times New Roman"/>
        </w:rPr>
        <w:t>(</w:t>
      </w:r>
      <w:r w:rsidRPr="00FD486A">
        <w:rPr>
          <w:rFonts w:ascii="Times New Roman" w:hAnsi="Times New Roman" w:cs="Times New Roman"/>
        </w:rPr>
        <w:t>2008</w:t>
      </w:r>
      <w:r w:rsidR="0064496C" w:rsidRPr="00FD486A">
        <w:rPr>
          <w:rFonts w:ascii="Times New Roman" w:hAnsi="Times New Roman" w:cs="Times New Roman"/>
        </w:rPr>
        <w:t>)</w:t>
      </w:r>
      <w:r w:rsidRPr="00FD486A">
        <w:rPr>
          <w:rFonts w:ascii="Times New Roman" w:hAnsi="Times New Roman" w:cs="Times New Roman"/>
        </w:rPr>
        <w:t xml:space="preserve">. Marine mammals as ecosystem sentinels. </w:t>
      </w:r>
      <w:r w:rsidRPr="00FD486A">
        <w:rPr>
          <w:rFonts w:ascii="Times New Roman" w:hAnsi="Times New Roman" w:cs="Times New Roman"/>
          <w:i/>
        </w:rPr>
        <w:t>Journal of Mammalogy</w:t>
      </w:r>
      <w:r w:rsidR="0064496C" w:rsidRPr="00FD486A">
        <w:rPr>
          <w:rFonts w:ascii="Times New Roman" w:hAnsi="Times New Roman" w:cs="Times New Roman"/>
          <w:i/>
        </w:rPr>
        <w:t xml:space="preserve">, </w:t>
      </w:r>
      <w:r w:rsidRPr="00FD486A">
        <w:rPr>
          <w:rFonts w:ascii="Times New Roman" w:hAnsi="Times New Roman" w:cs="Times New Roman"/>
          <w:i/>
        </w:rPr>
        <w:t>89</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534–</w:t>
      </w:r>
    </w:p>
    <w:p w14:paraId="3DE738C6" w14:textId="2DC46470" w:rsidR="004C1C24" w:rsidRPr="00FD486A" w:rsidRDefault="004C1C24" w:rsidP="0064496C">
      <w:pPr>
        <w:pStyle w:val="NoSpacing"/>
        <w:spacing w:line="480" w:lineRule="auto"/>
        <w:ind w:firstLine="720"/>
        <w:rPr>
          <w:rFonts w:ascii="Times New Roman" w:hAnsi="Times New Roman" w:cs="Times New Roman"/>
        </w:rPr>
      </w:pPr>
      <w:r w:rsidRPr="00FD486A">
        <w:rPr>
          <w:rFonts w:ascii="Times New Roman" w:hAnsi="Times New Roman" w:cs="Times New Roman"/>
        </w:rPr>
        <w:t>540.</w:t>
      </w:r>
      <w:r w:rsidR="00CF7423" w:rsidRPr="00FD486A">
        <w:rPr>
          <w:rFonts w:ascii="Times New Roman" w:hAnsi="Times New Roman" w:cs="Times New Roman"/>
        </w:rPr>
        <w:t xml:space="preserve"> https://doi.org/10.1644/07-MAMM-S-312R1.1</w:t>
      </w:r>
    </w:p>
    <w:p w14:paraId="684F474D" w14:textId="77777777" w:rsidR="00A54F13" w:rsidRPr="00FD486A" w:rsidRDefault="00D946C8" w:rsidP="00D705BC">
      <w:pPr>
        <w:pStyle w:val="NoSpacing"/>
        <w:spacing w:line="480" w:lineRule="auto"/>
        <w:rPr>
          <w:rFonts w:ascii="Times New Roman" w:hAnsi="Times New Roman" w:cs="Times New Roman"/>
          <w:i/>
        </w:rPr>
      </w:pPr>
      <w:r w:rsidRPr="00FD486A">
        <w:rPr>
          <w:rFonts w:ascii="Times New Roman" w:hAnsi="Times New Roman" w:cs="Times New Roman"/>
        </w:rPr>
        <w:t>Mote</w:t>
      </w:r>
      <w:r w:rsidR="00A54F13" w:rsidRPr="00FD486A">
        <w:rPr>
          <w:rFonts w:ascii="Times New Roman" w:hAnsi="Times New Roman" w:cs="Times New Roman"/>
        </w:rPr>
        <w:t>,</w:t>
      </w:r>
      <w:r w:rsidRPr="00FD486A">
        <w:rPr>
          <w:rFonts w:ascii="Times New Roman" w:hAnsi="Times New Roman" w:cs="Times New Roman"/>
        </w:rPr>
        <w:t xml:space="preserve"> P</w:t>
      </w:r>
      <w:r w:rsidR="00A54F13" w:rsidRPr="00FD486A">
        <w:rPr>
          <w:rFonts w:ascii="Times New Roman" w:hAnsi="Times New Roman" w:cs="Times New Roman"/>
        </w:rPr>
        <w:t xml:space="preserve">. </w:t>
      </w:r>
      <w:r w:rsidRPr="00FD486A">
        <w:rPr>
          <w:rFonts w:ascii="Times New Roman" w:hAnsi="Times New Roman" w:cs="Times New Roman"/>
        </w:rPr>
        <w:t>W</w:t>
      </w:r>
      <w:r w:rsidR="00A54F13" w:rsidRPr="00FD486A">
        <w:rPr>
          <w:rFonts w:ascii="Times New Roman" w:hAnsi="Times New Roman" w:cs="Times New Roman"/>
        </w:rPr>
        <w:t>.</w:t>
      </w:r>
      <w:r w:rsidRPr="00FD486A">
        <w:rPr>
          <w:rFonts w:ascii="Times New Roman" w:hAnsi="Times New Roman" w:cs="Times New Roman"/>
        </w:rPr>
        <w:t xml:space="preserve">, </w:t>
      </w:r>
      <w:r w:rsidR="00A54F13" w:rsidRPr="00FD486A">
        <w:rPr>
          <w:rFonts w:ascii="Times New Roman" w:hAnsi="Times New Roman" w:cs="Times New Roman"/>
        </w:rPr>
        <w:t xml:space="preserve">&amp; </w:t>
      </w:r>
      <w:proofErr w:type="spellStart"/>
      <w:r w:rsidRPr="00FD486A">
        <w:rPr>
          <w:rFonts w:ascii="Times New Roman" w:hAnsi="Times New Roman" w:cs="Times New Roman"/>
        </w:rPr>
        <w:t>Salathé</w:t>
      </w:r>
      <w:proofErr w:type="spellEnd"/>
      <w:r w:rsidRPr="00FD486A">
        <w:rPr>
          <w:rFonts w:ascii="Times New Roman" w:hAnsi="Times New Roman" w:cs="Times New Roman"/>
        </w:rPr>
        <w:t xml:space="preserve"> Jr.</w:t>
      </w:r>
      <w:r w:rsidR="00A54F13" w:rsidRPr="00FD486A">
        <w:rPr>
          <w:rFonts w:ascii="Times New Roman" w:hAnsi="Times New Roman" w:cs="Times New Roman"/>
        </w:rPr>
        <w:t>,</w:t>
      </w:r>
      <w:r w:rsidRPr="00FD486A">
        <w:rPr>
          <w:rFonts w:ascii="Times New Roman" w:hAnsi="Times New Roman" w:cs="Times New Roman"/>
        </w:rPr>
        <w:t xml:space="preserve"> E</w:t>
      </w:r>
      <w:r w:rsidR="00A54F13" w:rsidRPr="00FD486A">
        <w:rPr>
          <w:rFonts w:ascii="Times New Roman" w:hAnsi="Times New Roman" w:cs="Times New Roman"/>
        </w:rPr>
        <w:t xml:space="preserve">. </w:t>
      </w:r>
      <w:r w:rsidRPr="00FD486A">
        <w:rPr>
          <w:rFonts w:ascii="Times New Roman" w:hAnsi="Times New Roman" w:cs="Times New Roman"/>
        </w:rPr>
        <w:t xml:space="preserve">P. </w:t>
      </w:r>
      <w:r w:rsidR="00A54F13" w:rsidRPr="00FD486A">
        <w:rPr>
          <w:rFonts w:ascii="Times New Roman" w:hAnsi="Times New Roman" w:cs="Times New Roman"/>
        </w:rPr>
        <w:t>(</w:t>
      </w:r>
      <w:r w:rsidR="00192EE6" w:rsidRPr="00FD486A">
        <w:rPr>
          <w:rFonts w:ascii="Times New Roman" w:hAnsi="Times New Roman" w:cs="Times New Roman"/>
        </w:rPr>
        <w:t>2010</w:t>
      </w:r>
      <w:r w:rsidR="00A54F13" w:rsidRPr="00FD486A">
        <w:rPr>
          <w:rFonts w:ascii="Times New Roman" w:hAnsi="Times New Roman" w:cs="Times New Roman"/>
        </w:rPr>
        <w:t>)</w:t>
      </w:r>
      <w:r w:rsidR="00192EE6" w:rsidRPr="00FD486A">
        <w:rPr>
          <w:rFonts w:ascii="Times New Roman" w:hAnsi="Times New Roman" w:cs="Times New Roman"/>
        </w:rPr>
        <w:t xml:space="preserve">. Future climate in the Pacific Northwest. </w:t>
      </w:r>
      <w:r w:rsidR="00192EE6" w:rsidRPr="00FD486A">
        <w:rPr>
          <w:rFonts w:ascii="Times New Roman" w:hAnsi="Times New Roman" w:cs="Times New Roman"/>
          <w:i/>
        </w:rPr>
        <w:t xml:space="preserve">Climate </w:t>
      </w:r>
    </w:p>
    <w:p w14:paraId="1DAFFAFC" w14:textId="7D2CDA2D" w:rsidR="00D946C8" w:rsidRPr="00FD486A" w:rsidRDefault="00192EE6" w:rsidP="00D705BC">
      <w:pPr>
        <w:pStyle w:val="NoSpacing"/>
        <w:spacing w:line="480" w:lineRule="auto"/>
        <w:ind w:firstLine="720"/>
        <w:rPr>
          <w:rFonts w:ascii="Times New Roman" w:hAnsi="Times New Roman" w:cs="Times New Roman"/>
        </w:rPr>
      </w:pPr>
      <w:r w:rsidRPr="00FD486A">
        <w:rPr>
          <w:rFonts w:ascii="Times New Roman" w:hAnsi="Times New Roman" w:cs="Times New Roman"/>
          <w:i/>
        </w:rPr>
        <w:t>Change</w:t>
      </w:r>
      <w:r w:rsidR="00A54F13" w:rsidRPr="00FD486A">
        <w:rPr>
          <w:rFonts w:ascii="Times New Roman" w:hAnsi="Times New Roman" w:cs="Times New Roman"/>
          <w:i/>
        </w:rPr>
        <w:t>,</w:t>
      </w:r>
      <w:r w:rsidRPr="00FD486A">
        <w:rPr>
          <w:rFonts w:ascii="Times New Roman" w:hAnsi="Times New Roman" w:cs="Times New Roman"/>
          <w:i/>
        </w:rPr>
        <w:t xml:space="preserve"> 102</w:t>
      </w:r>
      <w:r w:rsidR="00A54F13" w:rsidRPr="00FD486A">
        <w:rPr>
          <w:rFonts w:ascii="Times New Roman" w:hAnsi="Times New Roman" w:cs="Times New Roman"/>
          <w:i/>
        </w:rPr>
        <w:t>,</w:t>
      </w:r>
      <w:r w:rsidR="00A54F13" w:rsidRPr="00FD486A">
        <w:rPr>
          <w:rFonts w:ascii="Times New Roman" w:hAnsi="Times New Roman" w:cs="Times New Roman"/>
        </w:rPr>
        <w:t xml:space="preserve"> </w:t>
      </w:r>
      <w:r w:rsidRPr="00FD486A">
        <w:rPr>
          <w:rFonts w:ascii="Times New Roman" w:hAnsi="Times New Roman" w:cs="Times New Roman"/>
        </w:rPr>
        <w:t>29-50.</w:t>
      </w:r>
      <w:r w:rsidR="00CF7423" w:rsidRPr="00FD486A">
        <w:rPr>
          <w:rFonts w:ascii="Times New Roman" w:hAnsi="Times New Roman" w:cs="Times New Roman"/>
        </w:rPr>
        <w:t xml:space="preserve"> https://doi.org/10.1007/s10584-010-9848-z</w:t>
      </w:r>
    </w:p>
    <w:p w14:paraId="1A0C5388" w14:textId="77777777" w:rsidR="002C2CE3" w:rsidRPr="00FD486A" w:rsidRDefault="00DF1CE7" w:rsidP="00D705BC">
      <w:pPr>
        <w:pStyle w:val="NoSpacing"/>
        <w:spacing w:line="480" w:lineRule="auto"/>
        <w:rPr>
          <w:rFonts w:ascii="Times New Roman" w:hAnsi="Times New Roman" w:cs="Times New Roman"/>
        </w:rPr>
      </w:pPr>
      <w:bookmarkStart w:id="634" w:name="_Hlk522717779"/>
      <w:proofErr w:type="spellStart"/>
      <w:r w:rsidRPr="00FD486A">
        <w:rPr>
          <w:rFonts w:ascii="Times New Roman" w:hAnsi="Times New Roman" w:cs="Times New Roman"/>
        </w:rPr>
        <w:t>Murase</w:t>
      </w:r>
      <w:proofErr w:type="spellEnd"/>
      <w:r w:rsidR="002C2CE3" w:rsidRPr="00FD486A">
        <w:rPr>
          <w:rFonts w:ascii="Times New Roman" w:hAnsi="Times New Roman" w:cs="Times New Roman"/>
        </w:rPr>
        <w:t>,</w:t>
      </w:r>
      <w:r w:rsidRPr="00FD486A">
        <w:rPr>
          <w:rFonts w:ascii="Times New Roman" w:hAnsi="Times New Roman" w:cs="Times New Roman"/>
        </w:rPr>
        <w:t xml:space="preserve"> H</w:t>
      </w:r>
      <w:r w:rsidR="002C2CE3" w:rsidRPr="00FD486A">
        <w:rPr>
          <w:rFonts w:ascii="Times New Roman" w:hAnsi="Times New Roman" w:cs="Times New Roman"/>
        </w:rPr>
        <w:t>.</w:t>
      </w:r>
      <w:r w:rsidRPr="00FD486A">
        <w:rPr>
          <w:rFonts w:ascii="Times New Roman" w:hAnsi="Times New Roman" w:cs="Times New Roman"/>
        </w:rPr>
        <w:t>, Matsuoka</w:t>
      </w:r>
      <w:r w:rsidR="002C2CE3" w:rsidRPr="00FD486A">
        <w:rPr>
          <w:rFonts w:ascii="Times New Roman" w:hAnsi="Times New Roman" w:cs="Times New Roman"/>
        </w:rPr>
        <w:t>,</w:t>
      </w:r>
      <w:r w:rsidRPr="00FD486A">
        <w:rPr>
          <w:rFonts w:ascii="Times New Roman" w:hAnsi="Times New Roman" w:cs="Times New Roman"/>
        </w:rPr>
        <w:t xml:space="preserve"> K</w:t>
      </w:r>
      <w:r w:rsidR="002C2CE3"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Ichii</w:t>
      </w:r>
      <w:proofErr w:type="spellEnd"/>
      <w:r w:rsidR="002C2CE3" w:rsidRPr="00FD486A">
        <w:rPr>
          <w:rFonts w:ascii="Times New Roman" w:hAnsi="Times New Roman" w:cs="Times New Roman"/>
        </w:rPr>
        <w:t>,</w:t>
      </w:r>
      <w:r w:rsidRPr="00FD486A">
        <w:rPr>
          <w:rFonts w:ascii="Times New Roman" w:hAnsi="Times New Roman" w:cs="Times New Roman"/>
        </w:rPr>
        <w:t xml:space="preserve"> T</w:t>
      </w:r>
      <w:r w:rsidR="002C2CE3" w:rsidRPr="00FD486A">
        <w:rPr>
          <w:rFonts w:ascii="Times New Roman" w:hAnsi="Times New Roman" w:cs="Times New Roman"/>
        </w:rPr>
        <w:t>.</w:t>
      </w:r>
      <w:r w:rsidRPr="00FD486A">
        <w:rPr>
          <w:rFonts w:ascii="Times New Roman" w:hAnsi="Times New Roman" w:cs="Times New Roman"/>
        </w:rPr>
        <w:t xml:space="preserve">, </w:t>
      </w:r>
      <w:r w:rsidR="002C2CE3" w:rsidRPr="00FD486A">
        <w:rPr>
          <w:rFonts w:ascii="Times New Roman" w:hAnsi="Times New Roman" w:cs="Times New Roman"/>
        </w:rPr>
        <w:t xml:space="preserve">&amp; </w:t>
      </w:r>
      <w:proofErr w:type="spellStart"/>
      <w:r w:rsidRPr="00FD486A">
        <w:rPr>
          <w:rFonts w:ascii="Times New Roman" w:hAnsi="Times New Roman" w:cs="Times New Roman"/>
        </w:rPr>
        <w:t>Nishiwaki</w:t>
      </w:r>
      <w:bookmarkEnd w:id="634"/>
      <w:proofErr w:type="spellEnd"/>
      <w:r w:rsidR="002C2CE3" w:rsidRPr="00FD486A">
        <w:rPr>
          <w:rFonts w:ascii="Times New Roman" w:hAnsi="Times New Roman" w:cs="Times New Roman"/>
        </w:rPr>
        <w:t>,</w:t>
      </w:r>
      <w:r w:rsidRPr="00FD486A">
        <w:rPr>
          <w:rFonts w:ascii="Times New Roman" w:hAnsi="Times New Roman" w:cs="Times New Roman"/>
        </w:rPr>
        <w:t xml:space="preserve"> S. </w:t>
      </w:r>
      <w:r w:rsidR="002C2CE3" w:rsidRPr="00FD486A">
        <w:rPr>
          <w:rFonts w:ascii="Times New Roman" w:hAnsi="Times New Roman" w:cs="Times New Roman"/>
        </w:rPr>
        <w:t>(</w:t>
      </w:r>
      <w:r w:rsidRPr="00FD486A">
        <w:rPr>
          <w:rFonts w:ascii="Times New Roman" w:hAnsi="Times New Roman" w:cs="Times New Roman"/>
        </w:rPr>
        <w:t>2002</w:t>
      </w:r>
      <w:r w:rsidR="002C2CE3" w:rsidRPr="00FD486A">
        <w:rPr>
          <w:rFonts w:ascii="Times New Roman" w:hAnsi="Times New Roman" w:cs="Times New Roman"/>
        </w:rPr>
        <w:t>)</w:t>
      </w:r>
      <w:r w:rsidRPr="00FD486A">
        <w:rPr>
          <w:rFonts w:ascii="Times New Roman" w:hAnsi="Times New Roman" w:cs="Times New Roman"/>
        </w:rPr>
        <w:t xml:space="preserve">. Relationship between the </w:t>
      </w:r>
    </w:p>
    <w:p w14:paraId="47104999" w14:textId="54C874D5" w:rsidR="00DF1CE7" w:rsidRDefault="00DF1CE7" w:rsidP="002C2CE3">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distribution of </w:t>
      </w:r>
      <w:proofErr w:type="spellStart"/>
      <w:r w:rsidRPr="00FD486A">
        <w:rPr>
          <w:rFonts w:ascii="Times New Roman" w:hAnsi="Times New Roman" w:cs="Times New Roman"/>
        </w:rPr>
        <w:t>euphausiids</w:t>
      </w:r>
      <w:proofErr w:type="spellEnd"/>
      <w:r w:rsidRPr="00FD486A">
        <w:rPr>
          <w:rFonts w:ascii="Times New Roman" w:hAnsi="Times New Roman" w:cs="Times New Roman"/>
        </w:rPr>
        <w:t xml:space="preserve"> and baleen whales in the Antarctic (35 degrees E-145 degrees W). </w:t>
      </w:r>
      <w:r w:rsidRPr="00FD486A">
        <w:rPr>
          <w:rFonts w:ascii="Times New Roman" w:hAnsi="Times New Roman" w:cs="Times New Roman"/>
          <w:i/>
        </w:rPr>
        <w:t>Polar Biology</w:t>
      </w:r>
      <w:r w:rsidR="002C2CE3" w:rsidRPr="00FD486A">
        <w:rPr>
          <w:rFonts w:ascii="Times New Roman" w:hAnsi="Times New Roman" w:cs="Times New Roman"/>
          <w:i/>
        </w:rPr>
        <w:t>,</w:t>
      </w:r>
      <w:r w:rsidRPr="00FD486A">
        <w:rPr>
          <w:rFonts w:ascii="Times New Roman" w:hAnsi="Times New Roman" w:cs="Times New Roman"/>
          <w:i/>
        </w:rPr>
        <w:t xml:space="preserve"> 25</w:t>
      </w:r>
      <w:r w:rsidR="002C2CE3" w:rsidRPr="00FD486A">
        <w:rPr>
          <w:rFonts w:ascii="Times New Roman" w:hAnsi="Times New Roman" w:cs="Times New Roman"/>
          <w:i/>
        </w:rPr>
        <w:t>,</w:t>
      </w:r>
      <w:r w:rsidR="002C2CE3" w:rsidRPr="00FD486A">
        <w:rPr>
          <w:rFonts w:ascii="Times New Roman" w:hAnsi="Times New Roman" w:cs="Times New Roman"/>
        </w:rPr>
        <w:t xml:space="preserve"> </w:t>
      </w:r>
      <w:r w:rsidRPr="00FD486A">
        <w:rPr>
          <w:rFonts w:ascii="Times New Roman" w:hAnsi="Times New Roman" w:cs="Times New Roman"/>
        </w:rPr>
        <w:t>135-145.</w:t>
      </w:r>
      <w:r w:rsidR="00CF7423" w:rsidRPr="00FD486A">
        <w:rPr>
          <w:rFonts w:ascii="Times New Roman" w:hAnsi="Times New Roman" w:cs="Times New Roman"/>
        </w:rPr>
        <w:t xml:space="preserve"> </w:t>
      </w:r>
      <w:r w:rsidR="006F0F9A" w:rsidRPr="00C60471">
        <w:rPr>
          <w:rStyle w:val="Hyperlink"/>
          <w:rFonts w:ascii="Times New Roman" w:hAnsi="Times New Roman" w:cs="Times New Roman"/>
          <w:color w:val="auto"/>
          <w:u w:val="none"/>
        </w:rPr>
        <w:t>https://doi.org/10.1007/s003000100321</w:t>
      </w:r>
      <w:r w:rsidR="006F0F9A">
        <w:rPr>
          <w:rFonts w:ascii="Times New Roman" w:hAnsi="Times New Roman" w:cs="Times New Roman"/>
        </w:rPr>
        <w:t>.</w:t>
      </w:r>
    </w:p>
    <w:p w14:paraId="2B587D63" w14:textId="648D2AFB" w:rsidR="00B471DA" w:rsidRDefault="00C60471" w:rsidP="00C60471">
      <w:pPr>
        <w:pStyle w:val="NoSpacing"/>
        <w:spacing w:line="480" w:lineRule="auto"/>
        <w:rPr>
          <w:rFonts w:ascii="Times New Roman" w:hAnsi="Times New Roman" w:cs="Times New Roman"/>
        </w:rPr>
      </w:pPr>
      <w:r>
        <w:rPr>
          <w:rFonts w:ascii="Times New Roman" w:hAnsi="Times New Roman" w:cs="Times New Roman"/>
        </w:rPr>
        <w:t>NOAA Integrated Ecosystem Assessment</w:t>
      </w:r>
      <w:r w:rsidR="00B471DA">
        <w:rPr>
          <w:rFonts w:ascii="Times New Roman" w:hAnsi="Times New Roman" w:cs="Times New Roman"/>
        </w:rPr>
        <w:t xml:space="preserve"> (EIA)</w:t>
      </w:r>
      <w:r>
        <w:rPr>
          <w:rFonts w:ascii="Times New Roman" w:hAnsi="Times New Roman" w:cs="Times New Roman"/>
        </w:rPr>
        <w:t xml:space="preserve">.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w:t>
      </w:r>
      <w:r>
        <w:rPr>
          <w:rFonts w:ascii="Times New Roman" w:hAnsi="Times New Roman" w:cs="Times New Roman"/>
        </w:rPr>
        <w:t>. California Integrated Ecosystem</w:t>
      </w:r>
      <w:r w:rsidR="002E604F">
        <w:rPr>
          <w:rFonts w:ascii="Times New Roman" w:hAnsi="Times New Roman" w:cs="Times New Roman"/>
        </w:rPr>
        <w:t>.</w:t>
      </w:r>
      <w:r>
        <w:rPr>
          <w:rFonts w:ascii="Times New Roman" w:hAnsi="Times New Roman" w:cs="Times New Roman"/>
        </w:rPr>
        <w:t xml:space="preserve"> </w:t>
      </w:r>
    </w:p>
    <w:p w14:paraId="5E2813D7" w14:textId="66CF3FEC" w:rsidR="00C60471" w:rsidRDefault="00C60471" w:rsidP="001B3EBE">
      <w:pPr>
        <w:pStyle w:val="NoSpacing"/>
        <w:spacing w:line="480" w:lineRule="auto"/>
        <w:ind w:left="720"/>
        <w:rPr>
          <w:rFonts w:ascii="Times New Roman" w:hAnsi="Times New Roman" w:cs="Times New Roman"/>
        </w:rPr>
      </w:pPr>
      <w:r>
        <w:rPr>
          <w:rFonts w:ascii="Times New Roman" w:hAnsi="Times New Roman" w:cs="Times New Roman"/>
        </w:rPr>
        <w:t>Assessment.</w:t>
      </w:r>
      <w:r w:rsidR="00B56F7C">
        <w:rPr>
          <w:rFonts w:ascii="Times New Roman" w:hAnsi="Times New Roman" w:cs="Times New Roman"/>
        </w:rPr>
        <w:t xml:space="preserve"> </w:t>
      </w:r>
      <w:hyperlink r:id="rId11" w:history="1">
        <w:r w:rsidR="003F565A" w:rsidRPr="003F565A">
          <w:rPr>
            <w:rStyle w:val="Hyperlink"/>
            <w:rFonts w:ascii="Times New Roman" w:hAnsi="Times New Roman" w:cs="Times New Roman"/>
          </w:rPr>
          <w:t>https://www.integratedecosystemassessment.noaa.gov/regions/california-current-</w:t>
        </w:r>
      </w:hyperlink>
      <w:r w:rsidR="00B56F7C" w:rsidRPr="00B56F7C">
        <w:rPr>
          <w:rFonts w:ascii="Times New Roman" w:hAnsi="Times New Roman" w:cs="Times New Roman"/>
        </w:rPr>
        <w:t>region/index.html</w:t>
      </w:r>
    </w:p>
    <w:p w14:paraId="21469AA6" w14:textId="49E931E6" w:rsidR="00C60471" w:rsidRPr="00FD486A" w:rsidRDefault="006F0F9A" w:rsidP="00C60471">
      <w:pPr>
        <w:pStyle w:val="NoSpacing"/>
        <w:spacing w:line="480" w:lineRule="auto"/>
        <w:ind w:left="720" w:hanging="720"/>
        <w:rPr>
          <w:rFonts w:ascii="Times New Roman" w:hAnsi="Times New Roman" w:cs="Times New Roman"/>
        </w:rPr>
      </w:pPr>
      <w:r>
        <w:rPr>
          <w:rFonts w:ascii="Times New Roman" w:hAnsi="Times New Roman" w:cs="Times New Roman"/>
        </w:rPr>
        <w:t xml:space="preserve">NOAA Southwest Fisheries Science Center Environmental Research Division (SWFSC ERD). </w:t>
      </w:r>
      <w:r w:rsidR="002E604F">
        <w:rPr>
          <w:rFonts w:ascii="Times New Roman" w:hAnsi="Times New Roman" w:cs="Times New Roman"/>
        </w:rPr>
        <w:t>(</w:t>
      </w:r>
      <w:r>
        <w:rPr>
          <w:rFonts w:ascii="Times New Roman" w:hAnsi="Times New Roman" w:cs="Times New Roman"/>
        </w:rPr>
        <w:t>2019</w:t>
      </w:r>
      <w:r w:rsidR="002E604F">
        <w:rPr>
          <w:rFonts w:ascii="Times New Roman" w:hAnsi="Times New Roman" w:cs="Times New Roman"/>
        </w:rPr>
        <w:t xml:space="preserve">). </w:t>
      </w:r>
      <w:r>
        <w:rPr>
          <w:rFonts w:ascii="Times New Roman" w:hAnsi="Times New Roman" w:cs="Times New Roman"/>
        </w:rPr>
        <w:t xml:space="preserve">Aqua MODIS satellite sensor data. </w:t>
      </w:r>
      <w:r w:rsidR="00C60471" w:rsidRPr="00C60471">
        <w:rPr>
          <w:rFonts w:ascii="Times New Roman" w:hAnsi="Times New Roman" w:cs="Times New Roman"/>
        </w:rPr>
        <w:t>https://coastwatch.noaa.gov/cw_html/OceanColor_NRT_MODIS_Aqua.html</w:t>
      </w:r>
      <w:r w:rsidRPr="006F0F9A">
        <w:rPr>
          <w:rFonts w:ascii="Times New Roman" w:hAnsi="Times New Roman" w:cs="Times New Roman"/>
        </w:rPr>
        <w:t>.</w:t>
      </w:r>
      <w:r>
        <w:rPr>
          <w:rFonts w:ascii="Times New Roman" w:hAnsi="Times New Roman" w:cs="Times New Roman"/>
        </w:rPr>
        <w:t xml:space="preserve"> </w:t>
      </w:r>
    </w:p>
    <w:p w14:paraId="5C590BD0" w14:textId="77777777" w:rsidR="00A01F16" w:rsidRPr="00FD486A" w:rsidRDefault="0014049C" w:rsidP="00D705BC">
      <w:pPr>
        <w:pStyle w:val="NoSpacing"/>
        <w:spacing w:line="480" w:lineRule="auto"/>
        <w:rPr>
          <w:rFonts w:ascii="Times New Roman" w:hAnsi="Times New Roman" w:cs="Times New Roman"/>
        </w:rPr>
      </w:pPr>
      <w:r w:rsidRPr="00FD486A">
        <w:rPr>
          <w:rFonts w:ascii="Times New Roman" w:hAnsi="Times New Roman" w:cs="Times New Roman"/>
        </w:rPr>
        <w:lastRenderedPageBreak/>
        <w:t>Norman</w:t>
      </w:r>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A.</w:t>
      </w:r>
      <w:r w:rsidRPr="00FD486A">
        <w:rPr>
          <w:rFonts w:ascii="Times New Roman" w:hAnsi="Times New Roman" w:cs="Times New Roman"/>
        </w:rPr>
        <w:t>, Bowlby</w:t>
      </w:r>
      <w:r w:rsidR="00A01F16" w:rsidRPr="00FD486A">
        <w:rPr>
          <w:rFonts w:ascii="Times New Roman" w:hAnsi="Times New Roman" w:cs="Times New Roman"/>
        </w:rPr>
        <w:t>,</w:t>
      </w:r>
      <w:r w:rsidRPr="00FD486A">
        <w:rPr>
          <w:rFonts w:ascii="Times New Roman" w:hAnsi="Times New Roman" w:cs="Times New Roman"/>
        </w:rPr>
        <w:t xml:space="preserve"> C</w:t>
      </w:r>
      <w:r w:rsidR="00A01F16" w:rsidRPr="00FD486A">
        <w:rPr>
          <w:rFonts w:ascii="Times New Roman" w:hAnsi="Times New Roman" w:cs="Times New Roman"/>
        </w:rPr>
        <w:t>. E.</w:t>
      </w:r>
      <w:r w:rsidRPr="00FD486A">
        <w:rPr>
          <w:rFonts w:ascii="Times New Roman" w:hAnsi="Times New Roman" w:cs="Times New Roman"/>
        </w:rPr>
        <w:t xml:space="preserve">, </w:t>
      </w:r>
      <w:proofErr w:type="spellStart"/>
      <w:r w:rsidRPr="00FD486A">
        <w:rPr>
          <w:rFonts w:ascii="Times New Roman" w:hAnsi="Times New Roman" w:cs="Times New Roman"/>
        </w:rPr>
        <w:t>Brancato</w:t>
      </w:r>
      <w:proofErr w:type="spellEnd"/>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S.</w:t>
      </w:r>
      <w:r w:rsidRPr="00FD486A">
        <w:rPr>
          <w:rFonts w:ascii="Times New Roman" w:hAnsi="Times New Roman" w:cs="Times New Roman"/>
        </w:rPr>
        <w:t xml:space="preserve">, </w:t>
      </w:r>
      <w:proofErr w:type="spellStart"/>
      <w:r w:rsidRPr="00FD486A">
        <w:rPr>
          <w:rFonts w:ascii="Times New Roman" w:hAnsi="Times New Roman" w:cs="Times New Roman"/>
        </w:rPr>
        <w:t>Calambokidis</w:t>
      </w:r>
      <w:proofErr w:type="spellEnd"/>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Duffield</w:t>
      </w:r>
      <w:r w:rsidR="00A01F16" w:rsidRPr="00FD486A">
        <w:rPr>
          <w:rFonts w:ascii="Times New Roman" w:hAnsi="Times New Roman" w:cs="Times New Roman"/>
        </w:rPr>
        <w:t>,</w:t>
      </w:r>
      <w:r w:rsidRPr="00FD486A">
        <w:rPr>
          <w:rFonts w:ascii="Times New Roman" w:hAnsi="Times New Roman" w:cs="Times New Roman"/>
        </w:rPr>
        <w:t xml:space="preserve"> D</w:t>
      </w:r>
      <w:r w:rsidR="00A01F16" w:rsidRPr="00FD486A">
        <w:rPr>
          <w:rFonts w:ascii="Times New Roman" w:hAnsi="Times New Roman" w:cs="Times New Roman"/>
        </w:rPr>
        <w:t xml:space="preserve">., Gearin, P. J., . . . </w:t>
      </w:r>
    </w:p>
    <w:p w14:paraId="45176647" w14:textId="5F07161E" w:rsidR="0014049C" w:rsidRDefault="00A01F16" w:rsidP="00D705BC">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Scordino</w:t>
      </w:r>
      <w:proofErr w:type="spellEnd"/>
      <w:r w:rsidRPr="00FD486A">
        <w:rPr>
          <w:rFonts w:ascii="Times New Roman" w:hAnsi="Times New Roman" w:cs="Times New Roman"/>
        </w:rPr>
        <w:t>, J.</w:t>
      </w:r>
      <w:r w:rsidR="0014049C" w:rsidRPr="00FD486A">
        <w:rPr>
          <w:rFonts w:ascii="Times New Roman" w:hAnsi="Times New Roman" w:cs="Times New Roman"/>
        </w:rPr>
        <w:t xml:space="preserve"> </w:t>
      </w:r>
      <w:r w:rsidRPr="00FD486A">
        <w:rPr>
          <w:rFonts w:ascii="Times New Roman" w:hAnsi="Times New Roman" w:cs="Times New Roman"/>
        </w:rPr>
        <w:t>(</w:t>
      </w:r>
      <w:r w:rsidR="0014049C" w:rsidRPr="00FD486A">
        <w:rPr>
          <w:rFonts w:ascii="Times New Roman" w:hAnsi="Times New Roman" w:cs="Times New Roman"/>
        </w:rPr>
        <w:t>2004</w:t>
      </w:r>
      <w:r w:rsidRPr="00FD486A">
        <w:rPr>
          <w:rFonts w:ascii="Times New Roman" w:hAnsi="Times New Roman" w:cs="Times New Roman"/>
        </w:rPr>
        <w:t>)</w:t>
      </w:r>
      <w:r w:rsidR="0014049C" w:rsidRPr="00FD486A">
        <w:rPr>
          <w:rFonts w:ascii="Times New Roman" w:hAnsi="Times New Roman" w:cs="Times New Roman"/>
        </w:rPr>
        <w:t xml:space="preserve">. Cetacean strandings in Oregon and Washington between 1930 and 2002. </w:t>
      </w:r>
      <w:r w:rsidR="0014049C" w:rsidRPr="00FD486A">
        <w:rPr>
          <w:rFonts w:ascii="Times New Roman" w:hAnsi="Times New Roman" w:cs="Times New Roman"/>
          <w:i/>
        </w:rPr>
        <w:t>Journal of Cetacean Research and</w:t>
      </w:r>
      <w:r w:rsidRPr="00FD486A">
        <w:rPr>
          <w:rFonts w:ascii="Times New Roman" w:hAnsi="Times New Roman" w:cs="Times New Roman"/>
          <w:i/>
        </w:rPr>
        <w:t xml:space="preserve"> Management, 6,</w:t>
      </w:r>
      <w:r w:rsidRPr="00FD486A">
        <w:rPr>
          <w:rFonts w:ascii="Times New Roman" w:hAnsi="Times New Roman" w:cs="Times New Roman"/>
        </w:rPr>
        <w:t xml:space="preserve"> </w:t>
      </w:r>
      <w:r w:rsidR="0014049C" w:rsidRPr="00FD486A">
        <w:rPr>
          <w:rFonts w:ascii="Times New Roman" w:hAnsi="Times New Roman" w:cs="Times New Roman"/>
        </w:rPr>
        <w:t>87-100.</w:t>
      </w:r>
    </w:p>
    <w:p w14:paraId="1184F14B" w14:textId="77777777" w:rsidR="00820137" w:rsidRDefault="00820137" w:rsidP="00820137">
      <w:pPr>
        <w:pStyle w:val="NoSpacing"/>
        <w:spacing w:line="480" w:lineRule="auto"/>
        <w:rPr>
          <w:rFonts w:ascii="Times New Roman" w:hAnsi="Times New Roman" w:cs="Times New Roman"/>
        </w:rPr>
      </w:pPr>
      <w:r>
        <w:rPr>
          <w:rFonts w:ascii="Times New Roman" w:hAnsi="Times New Roman" w:cs="Times New Roman"/>
        </w:rPr>
        <w:t xml:space="preserve">Norman, S. A., Hanson, M. B., Huggins, J., Lambourn, D., </w:t>
      </w:r>
      <w:proofErr w:type="spellStart"/>
      <w:r>
        <w:rPr>
          <w:rFonts w:ascii="Times New Roman" w:hAnsi="Times New Roman" w:cs="Times New Roman"/>
        </w:rPr>
        <w:t>Calambokidis</w:t>
      </w:r>
      <w:proofErr w:type="spellEnd"/>
      <w:r>
        <w:rPr>
          <w:rFonts w:ascii="Times New Roman" w:hAnsi="Times New Roman" w:cs="Times New Roman"/>
        </w:rPr>
        <w:t xml:space="preserve">, J., Cottrell, P., . . . </w:t>
      </w:r>
    </w:p>
    <w:p w14:paraId="63B2BEC5" w14:textId="34297DA6" w:rsidR="00820137" w:rsidRPr="00820137" w:rsidRDefault="00820137" w:rsidP="001B3EBE">
      <w:pPr>
        <w:pStyle w:val="NoSpacing"/>
        <w:spacing w:line="480" w:lineRule="auto"/>
        <w:ind w:firstLine="720"/>
        <w:rPr>
          <w:rFonts w:ascii="Times New Roman" w:hAnsi="Times New Roman" w:cs="Times New Roman"/>
        </w:rPr>
      </w:pPr>
      <w:proofErr w:type="spellStart"/>
      <w:r>
        <w:rPr>
          <w:rFonts w:ascii="Times New Roman" w:hAnsi="Times New Roman" w:cs="Times New Roman"/>
        </w:rPr>
        <w:t>Gaydos</w:t>
      </w:r>
      <w:proofErr w:type="spellEnd"/>
      <w:r>
        <w:rPr>
          <w:rFonts w:ascii="Times New Roman" w:hAnsi="Times New Roman" w:cs="Times New Roman"/>
        </w:rPr>
        <w:t xml:space="preserve">, J. K. (2018). </w:t>
      </w:r>
      <w:r w:rsidRPr="00820137">
        <w:rPr>
          <w:rFonts w:ascii="Times New Roman" w:hAnsi="Times New Roman" w:cs="Times New Roman"/>
        </w:rPr>
        <w:t>Conception, fetal growth, and calving seasonality of harbor</w:t>
      </w:r>
    </w:p>
    <w:p w14:paraId="7E4F4CFB" w14:textId="7D34C9BC" w:rsidR="00820137" w:rsidRPr="001B3EBE" w:rsidRDefault="00820137" w:rsidP="00820137">
      <w:pPr>
        <w:pStyle w:val="NoSpacing"/>
        <w:spacing w:line="480" w:lineRule="auto"/>
        <w:ind w:left="720"/>
        <w:rPr>
          <w:rFonts w:ascii="Times New Roman" w:hAnsi="Times New Roman" w:cs="Times New Roman"/>
          <w:i/>
        </w:rPr>
      </w:pPr>
      <w:r w:rsidRPr="00820137">
        <w:rPr>
          <w:rFonts w:ascii="Times New Roman" w:hAnsi="Times New Roman" w:cs="Times New Roman"/>
        </w:rPr>
        <w:t>porpoise (</w:t>
      </w:r>
      <w:proofErr w:type="spellStart"/>
      <w:r w:rsidRPr="001B3EBE">
        <w:rPr>
          <w:rFonts w:ascii="Times New Roman" w:hAnsi="Times New Roman" w:cs="Times New Roman"/>
          <w:i/>
        </w:rPr>
        <w:t>Phocoena</w:t>
      </w:r>
      <w:proofErr w:type="spellEnd"/>
      <w:r w:rsidRPr="001B3EBE">
        <w:rPr>
          <w:rFonts w:ascii="Times New Roman" w:hAnsi="Times New Roman" w:cs="Times New Roman"/>
          <w:i/>
        </w:rPr>
        <w:t xml:space="preserve"> </w:t>
      </w:r>
      <w:proofErr w:type="spellStart"/>
      <w:r w:rsidRPr="001B3EBE">
        <w:rPr>
          <w:rFonts w:ascii="Times New Roman" w:hAnsi="Times New Roman" w:cs="Times New Roman"/>
          <w:i/>
        </w:rPr>
        <w:t>phocoena</w:t>
      </w:r>
      <w:proofErr w:type="spellEnd"/>
      <w:r w:rsidRPr="00820137">
        <w:rPr>
          <w:rFonts w:ascii="Times New Roman" w:hAnsi="Times New Roman" w:cs="Times New Roman"/>
        </w:rPr>
        <w:t>) in the Salish Sea waters of</w:t>
      </w:r>
      <w:r>
        <w:rPr>
          <w:rFonts w:ascii="Times New Roman" w:hAnsi="Times New Roman" w:cs="Times New Roman"/>
        </w:rPr>
        <w:t xml:space="preserve"> </w:t>
      </w:r>
      <w:r w:rsidRPr="00820137">
        <w:rPr>
          <w:rFonts w:ascii="Times New Roman" w:hAnsi="Times New Roman" w:cs="Times New Roman"/>
        </w:rPr>
        <w:t>Washington, USA, and southern British Columbia, Canada</w:t>
      </w:r>
      <w:r>
        <w:rPr>
          <w:rFonts w:ascii="Times New Roman" w:hAnsi="Times New Roman" w:cs="Times New Roman"/>
        </w:rPr>
        <w:t xml:space="preserve">. </w:t>
      </w:r>
      <w:r>
        <w:rPr>
          <w:rFonts w:ascii="Times New Roman" w:hAnsi="Times New Roman" w:cs="Times New Roman"/>
          <w:i/>
        </w:rPr>
        <w:t>Canadian Journal of Zoology, 96,</w:t>
      </w:r>
      <w:r>
        <w:rPr>
          <w:rFonts w:ascii="Times New Roman" w:hAnsi="Times New Roman" w:cs="Times New Roman"/>
        </w:rPr>
        <w:t xml:space="preserve"> 566-575. </w:t>
      </w:r>
    </w:p>
    <w:p w14:paraId="26BFED96" w14:textId="53794314" w:rsidR="00B64B12" w:rsidRPr="00B64B12" w:rsidRDefault="00B64B12" w:rsidP="00B64B12">
      <w:pPr>
        <w:pStyle w:val="NoSpacing"/>
        <w:spacing w:line="480" w:lineRule="auto"/>
        <w:ind w:left="720" w:hanging="720"/>
        <w:rPr>
          <w:rFonts w:ascii="Times New Roman" w:hAnsi="Times New Roman" w:cs="Times New Roman"/>
        </w:rPr>
      </w:pPr>
      <w:r>
        <w:rPr>
          <w:rFonts w:ascii="Times New Roman" w:hAnsi="Times New Roman" w:cs="Times New Roman"/>
        </w:rPr>
        <w:t>Peterson, W. T.</w:t>
      </w:r>
      <w:r w:rsidRPr="00B64B12">
        <w:rPr>
          <w:rFonts w:ascii="Times New Roman" w:hAnsi="Times New Roman" w:cs="Times New Roman"/>
        </w:rPr>
        <w:t>, Fisher</w:t>
      </w:r>
      <w:r>
        <w:rPr>
          <w:rFonts w:ascii="Times New Roman" w:hAnsi="Times New Roman" w:cs="Times New Roman"/>
        </w:rPr>
        <w:t xml:space="preserve">, J. L., </w:t>
      </w:r>
      <w:proofErr w:type="spellStart"/>
      <w:r>
        <w:rPr>
          <w:rFonts w:ascii="Times New Roman" w:hAnsi="Times New Roman" w:cs="Times New Roman"/>
        </w:rPr>
        <w:t>Strub</w:t>
      </w:r>
      <w:proofErr w:type="spellEnd"/>
      <w:r>
        <w:rPr>
          <w:rFonts w:ascii="Times New Roman" w:hAnsi="Times New Roman" w:cs="Times New Roman"/>
        </w:rPr>
        <w:t>, P. T.</w:t>
      </w:r>
      <w:r w:rsidRPr="00B64B12">
        <w:rPr>
          <w:rFonts w:ascii="Times New Roman" w:hAnsi="Times New Roman" w:cs="Times New Roman"/>
        </w:rPr>
        <w:t xml:space="preserve">, </w:t>
      </w:r>
      <w:r>
        <w:rPr>
          <w:rFonts w:ascii="Times New Roman" w:hAnsi="Times New Roman" w:cs="Times New Roman"/>
        </w:rPr>
        <w:t xml:space="preserve">Du, X&amp;., </w:t>
      </w:r>
      <w:proofErr w:type="spellStart"/>
      <w:r>
        <w:rPr>
          <w:rFonts w:ascii="Times New Roman" w:hAnsi="Times New Roman" w:cs="Times New Roman"/>
        </w:rPr>
        <w:t>Risien</w:t>
      </w:r>
      <w:proofErr w:type="spellEnd"/>
      <w:r>
        <w:rPr>
          <w:rFonts w:ascii="Times New Roman" w:hAnsi="Times New Roman" w:cs="Times New Roman"/>
        </w:rPr>
        <w:t>, C.</w:t>
      </w:r>
      <w:r w:rsidRPr="00B64B12">
        <w:rPr>
          <w:rFonts w:ascii="Times New Roman" w:hAnsi="Times New Roman" w:cs="Times New Roman"/>
        </w:rPr>
        <w:t>,</w:t>
      </w:r>
      <w:r>
        <w:rPr>
          <w:rFonts w:ascii="Times New Roman" w:hAnsi="Times New Roman" w:cs="Times New Roman"/>
        </w:rPr>
        <w:t xml:space="preserve"> Peterson, J., &amp; Shaw, C. T. (2017). </w:t>
      </w:r>
      <w:r w:rsidRPr="00B64B12">
        <w:rPr>
          <w:rFonts w:ascii="Times New Roman" w:hAnsi="Times New Roman" w:cs="Times New Roman"/>
        </w:rPr>
        <w:t>The pelagic ecosystem in the Northern California Current off</w:t>
      </w:r>
      <w:r>
        <w:rPr>
          <w:rFonts w:ascii="Times New Roman" w:hAnsi="Times New Roman" w:cs="Times New Roman"/>
        </w:rPr>
        <w:t xml:space="preserve"> </w:t>
      </w:r>
      <w:r w:rsidRPr="00B64B12">
        <w:rPr>
          <w:rFonts w:ascii="Times New Roman" w:hAnsi="Times New Roman" w:cs="Times New Roman"/>
        </w:rPr>
        <w:t>Oregon during the 2014–2016 warm anomalies within the</w:t>
      </w:r>
      <w:r>
        <w:rPr>
          <w:rFonts w:ascii="Times New Roman" w:hAnsi="Times New Roman" w:cs="Times New Roman"/>
        </w:rPr>
        <w:t xml:space="preserve"> </w:t>
      </w:r>
      <w:r w:rsidRPr="00B64B12">
        <w:rPr>
          <w:rFonts w:ascii="Times New Roman" w:hAnsi="Times New Roman" w:cs="Times New Roman"/>
        </w:rPr>
        <w:t>context of the past 20 years</w:t>
      </w:r>
      <w:r>
        <w:rPr>
          <w:rFonts w:ascii="Times New Roman" w:hAnsi="Times New Roman" w:cs="Times New Roman"/>
        </w:rPr>
        <w:t xml:space="preserve">. </w:t>
      </w:r>
      <w:r>
        <w:rPr>
          <w:rFonts w:ascii="Times New Roman" w:hAnsi="Times New Roman" w:cs="Times New Roman"/>
          <w:i/>
        </w:rPr>
        <w:t>Journal of Geophysical Research: Oceans, 122,</w:t>
      </w:r>
      <w:r>
        <w:rPr>
          <w:rFonts w:ascii="Times New Roman" w:hAnsi="Times New Roman" w:cs="Times New Roman"/>
        </w:rPr>
        <w:t xml:space="preserve"> 7267-7290. https://</w:t>
      </w:r>
      <w:r w:rsidRPr="00B64B12">
        <w:rPr>
          <w:rFonts w:ascii="Times New Roman" w:hAnsi="Times New Roman" w:cs="Times New Roman"/>
        </w:rPr>
        <w:t>doi:10.1002/2017JC012952</w:t>
      </w:r>
    </w:p>
    <w:p w14:paraId="2DE866A0" w14:textId="066A437F" w:rsidR="000F3EBA" w:rsidRPr="00FD486A" w:rsidRDefault="000F3EBA" w:rsidP="000F3EBA">
      <w:pPr>
        <w:pStyle w:val="NoSpacing"/>
        <w:spacing w:line="480" w:lineRule="auto"/>
        <w:ind w:left="720" w:hanging="720"/>
        <w:rPr>
          <w:rFonts w:ascii="Times New Roman" w:hAnsi="Times New Roman" w:cs="Times New Roman"/>
        </w:rPr>
      </w:pPr>
      <w:r w:rsidRPr="000F3EBA">
        <w:rPr>
          <w:rFonts w:ascii="Times New Roman" w:hAnsi="Times New Roman" w:cs="Times New Roman"/>
        </w:rPr>
        <w:t xml:space="preserve">Peterson, W. T., </w:t>
      </w:r>
      <w:r w:rsidR="00B64B12">
        <w:rPr>
          <w:rFonts w:ascii="Times New Roman" w:hAnsi="Times New Roman" w:cs="Times New Roman"/>
        </w:rPr>
        <w:t xml:space="preserve">&amp; </w:t>
      </w:r>
      <w:r w:rsidRPr="000F3EBA">
        <w:rPr>
          <w:rFonts w:ascii="Times New Roman" w:hAnsi="Times New Roman" w:cs="Times New Roman"/>
        </w:rPr>
        <w:t>Keister</w:t>
      </w:r>
      <w:r w:rsidR="00B64B12">
        <w:rPr>
          <w:rFonts w:ascii="Times New Roman" w:hAnsi="Times New Roman" w:cs="Times New Roman"/>
        </w:rPr>
        <w:t>, J. E</w:t>
      </w:r>
      <w:r w:rsidRPr="000F3EBA">
        <w:rPr>
          <w:rFonts w:ascii="Times New Roman" w:hAnsi="Times New Roman" w:cs="Times New Roman"/>
        </w:rPr>
        <w:t xml:space="preserve">. </w:t>
      </w:r>
      <w:r w:rsidR="00B86556">
        <w:rPr>
          <w:rFonts w:ascii="Times New Roman" w:hAnsi="Times New Roman" w:cs="Times New Roman"/>
        </w:rPr>
        <w:t>(</w:t>
      </w:r>
      <w:r w:rsidRPr="000F3EBA">
        <w:rPr>
          <w:rFonts w:ascii="Times New Roman" w:hAnsi="Times New Roman" w:cs="Times New Roman"/>
        </w:rPr>
        <w:t>2003</w:t>
      </w:r>
      <w:r w:rsidR="00B86556">
        <w:rPr>
          <w:rFonts w:ascii="Times New Roman" w:hAnsi="Times New Roman" w:cs="Times New Roman"/>
        </w:rPr>
        <w:t>)</w:t>
      </w:r>
      <w:r w:rsidR="002E604F">
        <w:rPr>
          <w:rFonts w:ascii="Times New Roman" w:hAnsi="Times New Roman" w:cs="Times New Roman"/>
        </w:rPr>
        <w:t xml:space="preserve">. </w:t>
      </w:r>
      <w:r w:rsidRPr="000F3EBA">
        <w:rPr>
          <w:rFonts w:ascii="Times New Roman" w:hAnsi="Times New Roman" w:cs="Times New Roman"/>
        </w:rPr>
        <w:t xml:space="preserve">Interannual variability in copepod community composition at a coastal station in the northern California Current:  a multivariate approach.  </w:t>
      </w:r>
      <w:r w:rsidRPr="000F3EBA">
        <w:rPr>
          <w:rFonts w:ascii="Times New Roman" w:hAnsi="Times New Roman" w:cs="Times New Roman"/>
          <w:i/>
        </w:rPr>
        <w:t>Deep Sea Research Part II: Topical Studies in Oceanography 50</w:t>
      </w:r>
      <w:r w:rsidRPr="000F3EBA">
        <w:rPr>
          <w:rFonts w:ascii="Times New Roman" w:hAnsi="Times New Roman" w:cs="Times New Roman"/>
        </w:rPr>
        <w:t>(14–16):</w:t>
      </w:r>
      <w:r>
        <w:rPr>
          <w:rFonts w:ascii="Times New Roman" w:hAnsi="Times New Roman" w:cs="Times New Roman"/>
        </w:rPr>
        <w:t xml:space="preserve"> </w:t>
      </w:r>
      <w:r w:rsidRPr="000F3EBA">
        <w:rPr>
          <w:rFonts w:ascii="Times New Roman" w:hAnsi="Times New Roman" w:cs="Times New Roman"/>
        </w:rPr>
        <w:t>2499–2517.</w:t>
      </w:r>
    </w:p>
    <w:p w14:paraId="3583EB13" w14:textId="77777777" w:rsidR="009E54E1" w:rsidRDefault="00111D24" w:rsidP="00D705BC">
      <w:pPr>
        <w:pStyle w:val="NoSpacing"/>
        <w:spacing w:line="480" w:lineRule="auto"/>
        <w:rPr>
          <w:rFonts w:ascii="Times New Roman" w:hAnsi="Times New Roman" w:cs="Times New Roman"/>
        </w:rPr>
      </w:pPr>
      <w:r w:rsidRPr="00FD486A">
        <w:rPr>
          <w:rFonts w:ascii="Times New Roman" w:hAnsi="Times New Roman" w:cs="Times New Roman"/>
        </w:rPr>
        <w:t>Pierce</w:t>
      </w:r>
      <w:r w:rsidR="009E54E1" w:rsidRPr="00FD486A">
        <w:rPr>
          <w:rFonts w:ascii="Times New Roman" w:hAnsi="Times New Roman" w:cs="Times New Roman"/>
        </w:rPr>
        <w:t>,</w:t>
      </w:r>
      <w:r w:rsidRPr="00FD486A">
        <w:rPr>
          <w:rFonts w:ascii="Times New Roman" w:hAnsi="Times New Roman" w:cs="Times New Roman"/>
        </w:rPr>
        <w:t xml:space="preserve"> G</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Santos</w:t>
      </w:r>
      <w:r w:rsidR="009E54E1" w:rsidRPr="00FD486A">
        <w:rPr>
          <w:rFonts w:ascii="Times New Roman" w:hAnsi="Times New Roman" w:cs="Times New Roman"/>
        </w:rPr>
        <w:t>,</w:t>
      </w:r>
      <w:r w:rsidRPr="00FD486A">
        <w:rPr>
          <w:rFonts w:ascii="Times New Roman" w:hAnsi="Times New Roman" w:cs="Times New Roman"/>
        </w:rPr>
        <w:t xml:space="preserve"> M</w:t>
      </w:r>
      <w:r w:rsidR="009E54E1" w:rsidRPr="00FD486A">
        <w:rPr>
          <w:rFonts w:ascii="Times New Roman" w:hAnsi="Times New Roman" w:cs="Times New Roman"/>
        </w:rPr>
        <w:t xml:space="preserve">. </w:t>
      </w:r>
      <w:r w:rsidRPr="00FD486A">
        <w:rPr>
          <w:rFonts w:ascii="Times New Roman" w:hAnsi="Times New Roman" w:cs="Times New Roman"/>
        </w:rPr>
        <w:t>B</w:t>
      </w:r>
      <w:r w:rsidR="009E54E1"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Sm</w:t>
      </w:r>
      <w:r w:rsidRPr="00154916">
        <w:rPr>
          <w:rFonts w:ascii="Times New Roman" w:hAnsi="Times New Roman" w:cs="Times New Roman"/>
        </w:rPr>
        <w:t>eenk</w:t>
      </w:r>
      <w:proofErr w:type="spellEnd"/>
      <w:r w:rsidR="009E54E1">
        <w:rPr>
          <w:rFonts w:ascii="Times New Roman" w:hAnsi="Times New Roman" w:cs="Times New Roman"/>
        </w:rPr>
        <w:t>,</w:t>
      </w:r>
      <w:r w:rsidRPr="00154916">
        <w:rPr>
          <w:rFonts w:ascii="Times New Roman" w:hAnsi="Times New Roman" w:cs="Times New Roman"/>
        </w:rPr>
        <w:t xml:space="preserve"> C</w:t>
      </w:r>
      <w:r w:rsidR="009E54E1">
        <w:rPr>
          <w:rFonts w:ascii="Times New Roman" w:hAnsi="Times New Roman" w:cs="Times New Roman"/>
        </w:rPr>
        <w:t>.</w:t>
      </w:r>
      <w:r w:rsidRPr="00154916">
        <w:rPr>
          <w:rFonts w:ascii="Times New Roman" w:hAnsi="Times New Roman" w:cs="Times New Roman"/>
        </w:rPr>
        <w:t xml:space="preserve">, </w:t>
      </w:r>
      <w:bookmarkStart w:id="635" w:name="_Hlk522710790"/>
      <w:proofErr w:type="spellStart"/>
      <w:r w:rsidRPr="00154916">
        <w:rPr>
          <w:rFonts w:ascii="Times New Roman" w:hAnsi="Times New Roman" w:cs="Times New Roman"/>
        </w:rPr>
        <w:t>Saveliev</w:t>
      </w:r>
      <w:proofErr w:type="spellEnd"/>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w:t>
      </w:r>
      <w:r w:rsidRPr="00154916">
        <w:rPr>
          <w:rFonts w:ascii="Times New Roman" w:hAnsi="Times New Roman" w:cs="Times New Roman"/>
        </w:rPr>
        <w:t xml:space="preserve">, </w:t>
      </w:r>
      <w:r w:rsidR="009E54E1">
        <w:rPr>
          <w:rFonts w:ascii="Times New Roman" w:hAnsi="Times New Roman" w:cs="Times New Roman"/>
        </w:rPr>
        <w:t xml:space="preserve">&amp; </w:t>
      </w:r>
      <w:proofErr w:type="spellStart"/>
      <w:r w:rsidRPr="00154916">
        <w:rPr>
          <w:rFonts w:ascii="Times New Roman" w:hAnsi="Times New Roman" w:cs="Times New Roman"/>
        </w:rPr>
        <w:t>Zuur</w:t>
      </w:r>
      <w:bookmarkEnd w:id="635"/>
      <w:proofErr w:type="spellEnd"/>
      <w:r w:rsidR="009E54E1">
        <w:rPr>
          <w:rFonts w:ascii="Times New Roman" w:hAnsi="Times New Roman" w:cs="Times New Roman"/>
        </w:rPr>
        <w:t>,</w:t>
      </w:r>
      <w:r w:rsidRPr="00154916">
        <w:rPr>
          <w:rFonts w:ascii="Times New Roman" w:hAnsi="Times New Roman" w:cs="Times New Roman"/>
        </w:rPr>
        <w:t xml:space="preserve"> A</w:t>
      </w:r>
      <w:r w:rsidR="009E54E1">
        <w:rPr>
          <w:rFonts w:ascii="Times New Roman" w:hAnsi="Times New Roman" w:cs="Times New Roman"/>
        </w:rPr>
        <w:t xml:space="preserve">. </w:t>
      </w:r>
      <w:r w:rsidRPr="00154916">
        <w:rPr>
          <w:rFonts w:ascii="Times New Roman" w:hAnsi="Times New Roman" w:cs="Times New Roman"/>
        </w:rPr>
        <w:t xml:space="preserve">F. </w:t>
      </w:r>
      <w:r w:rsidR="009E54E1">
        <w:rPr>
          <w:rFonts w:ascii="Times New Roman" w:hAnsi="Times New Roman" w:cs="Times New Roman"/>
        </w:rPr>
        <w:t>(</w:t>
      </w:r>
      <w:r w:rsidRPr="00154916">
        <w:rPr>
          <w:rFonts w:ascii="Times New Roman" w:hAnsi="Times New Roman" w:cs="Times New Roman"/>
        </w:rPr>
        <w:t>2007</w:t>
      </w:r>
      <w:r w:rsidR="009E54E1">
        <w:rPr>
          <w:rFonts w:ascii="Times New Roman" w:hAnsi="Times New Roman" w:cs="Times New Roman"/>
        </w:rPr>
        <w:t>)</w:t>
      </w:r>
      <w:r w:rsidRPr="00154916">
        <w:rPr>
          <w:rFonts w:ascii="Times New Roman" w:hAnsi="Times New Roman" w:cs="Times New Roman"/>
        </w:rPr>
        <w:t xml:space="preserve">. Historical trends in </w:t>
      </w:r>
    </w:p>
    <w:p w14:paraId="52649B52" w14:textId="77777777" w:rsidR="009E54E1" w:rsidRDefault="00111D24" w:rsidP="009E54E1">
      <w:pPr>
        <w:pStyle w:val="NoSpacing"/>
        <w:spacing w:line="480" w:lineRule="auto"/>
        <w:ind w:firstLine="720"/>
        <w:rPr>
          <w:rFonts w:ascii="Times New Roman" w:hAnsi="Times New Roman" w:cs="Times New Roman"/>
        </w:rPr>
      </w:pPr>
      <w:r w:rsidRPr="00154916">
        <w:rPr>
          <w:rFonts w:ascii="Times New Roman" w:hAnsi="Times New Roman" w:cs="Times New Roman"/>
        </w:rPr>
        <w:t>the incidence of strandings of sperm whales (</w:t>
      </w:r>
      <w:proofErr w:type="spellStart"/>
      <w:r w:rsidRPr="00154916">
        <w:rPr>
          <w:rFonts w:ascii="Times New Roman" w:hAnsi="Times New Roman" w:cs="Times New Roman"/>
          <w:i/>
        </w:rPr>
        <w:t>Physeter</w:t>
      </w:r>
      <w:proofErr w:type="spellEnd"/>
      <w:r w:rsidRPr="00154916">
        <w:rPr>
          <w:rFonts w:ascii="Times New Roman" w:hAnsi="Times New Roman" w:cs="Times New Roman"/>
          <w:i/>
        </w:rPr>
        <w:t xml:space="preserve"> </w:t>
      </w:r>
      <w:proofErr w:type="spellStart"/>
      <w:r w:rsidRPr="00154916">
        <w:rPr>
          <w:rFonts w:ascii="Times New Roman" w:hAnsi="Times New Roman" w:cs="Times New Roman"/>
          <w:i/>
        </w:rPr>
        <w:t>macrocephalus</w:t>
      </w:r>
      <w:proofErr w:type="spellEnd"/>
      <w:r w:rsidRPr="00154916">
        <w:rPr>
          <w:rFonts w:ascii="Times New Roman" w:hAnsi="Times New Roman" w:cs="Times New Roman"/>
        </w:rPr>
        <w:t xml:space="preserve">) on North Sea </w:t>
      </w:r>
    </w:p>
    <w:p w14:paraId="36995D51" w14:textId="23F62CC8" w:rsidR="009A65EE" w:rsidRPr="00FD486A" w:rsidRDefault="00111D24" w:rsidP="009E54E1">
      <w:pPr>
        <w:pStyle w:val="NoSpacing"/>
        <w:spacing w:line="480" w:lineRule="auto"/>
        <w:ind w:left="720"/>
        <w:rPr>
          <w:rFonts w:ascii="Times New Roman" w:hAnsi="Times New Roman" w:cs="Times New Roman"/>
        </w:rPr>
      </w:pPr>
      <w:r w:rsidRPr="00154916">
        <w:rPr>
          <w:rFonts w:ascii="Times New Roman" w:hAnsi="Times New Roman" w:cs="Times New Roman"/>
        </w:rPr>
        <w:t xml:space="preserve">coasts: An association with positive temperature anomalies. </w:t>
      </w:r>
      <w:r w:rsidRPr="009E54E1">
        <w:rPr>
          <w:rFonts w:ascii="Times New Roman" w:hAnsi="Times New Roman" w:cs="Times New Roman"/>
          <w:i/>
        </w:rPr>
        <w:t>Fisheries Research</w:t>
      </w:r>
      <w:r w:rsidR="009E54E1" w:rsidRPr="009E54E1">
        <w:rPr>
          <w:rFonts w:ascii="Times New Roman" w:hAnsi="Times New Roman" w:cs="Times New Roman"/>
          <w:i/>
        </w:rPr>
        <w:t>,</w:t>
      </w:r>
      <w:r w:rsidRPr="009E54E1">
        <w:rPr>
          <w:rFonts w:ascii="Times New Roman" w:hAnsi="Times New Roman" w:cs="Times New Roman"/>
          <w:i/>
        </w:rPr>
        <w:t xml:space="preserve"> 87</w:t>
      </w:r>
      <w:r w:rsidR="009E54E1" w:rsidRPr="009E54E1">
        <w:rPr>
          <w:rFonts w:ascii="Times New Roman" w:hAnsi="Times New Roman" w:cs="Times New Roman"/>
          <w:i/>
        </w:rPr>
        <w:t>,</w:t>
      </w:r>
      <w:r w:rsidR="009E54E1">
        <w:rPr>
          <w:rFonts w:ascii="Times New Roman" w:hAnsi="Times New Roman" w:cs="Times New Roman"/>
        </w:rPr>
        <w:t xml:space="preserve"> </w:t>
      </w:r>
      <w:r w:rsidRPr="00154916">
        <w:rPr>
          <w:rFonts w:ascii="Times New Roman" w:hAnsi="Times New Roman" w:cs="Times New Roman"/>
        </w:rPr>
        <w:t>219-</w:t>
      </w:r>
      <w:r w:rsidRPr="00FD486A">
        <w:rPr>
          <w:rFonts w:ascii="Times New Roman" w:hAnsi="Times New Roman" w:cs="Times New Roman"/>
        </w:rPr>
        <w:t>228.</w:t>
      </w:r>
      <w:r w:rsidR="00737EB4" w:rsidRPr="00FD486A">
        <w:rPr>
          <w:rFonts w:ascii="Times New Roman" w:hAnsi="Times New Roman" w:cs="Times New Roman"/>
        </w:rPr>
        <w:t xml:space="preserve"> https://doi.org/10.1016/j.fishres.2007.06.001</w:t>
      </w:r>
    </w:p>
    <w:p w14:paraId="4F756550" w14:textId="77777777" w:rsidR="00C924CD" w:rsidRDefault="00C71330" w:rsidP="00A01F16">
      <w:pPr>
        <w:pStyle w:val="NoSpacing"/>
        <w:spacing w:line="480" w:lineRule="auto"/>
        <w:rPr>
          <w:rFonts w:ascii="Times New Roman" w:hAnsi="Times New Roman" w:cs="Times New Roman"/>
          <w:i/>
        </w:rPr>
      </w:pPr>
      <w:r>
        <w:rPr>
          <w:rFonts w:ascii="Times New Roman" w:hAnsi="Times New Roman" w:cs="Times New Roman"/>
        </w:rPr>
        <w:t>Pike, G. C. (1962). Migration and feeding of the gray w</w:t>
      </w:r>
      <w:r w:rsidRPr="00C71330">
        <w:rPr>
          <w:rFonts w:ascii="Times New Roman" w:hAnsi="Times New Roman" w:cs="Times New Roman"/>
        </w:rPr>
        <w:t>hale (</w:t>
      </w:r>
      <w:proofErr w:type="spellStart"/>
      <w:r w:rsidRPr="001B3EBE">
        <w:rPr>
          <w:rFonts w:ascii="Times New Roman" w:hAnsi="Times New Roman" w:cs="Times New Roman"/>
          <w:i/>
        </w:rPr>
        <w:t>Eschrichtius</w:t>
      </w:r>
      <w:proofErr w:type="spellEnd"/>
      <w:r w:rsidRPr="001B3EBE">
        <w:rPr>
          <w:rFonts w:ascii="Times New Roman" w:hAnsi="Times New Roman" w:cs="Times New Roman"/>
          <w:i/>
        </w:rPr>
        <w:t xml:space="preserve"> </w:t>
      </w:r>
      <w:proofErr w:type="spellStart"/>
      <w:r w:rsidRPr="001B3EBE">
        <w:rPr>
          <w:rFonts w:ascii="Times New Roman" w:hAnsi="Times New Roman" w:cs="Times New Roman"/>
          <w:i/>
        </w:rPr>
        <w:t>gibbosus</w:t>
      </w:r>
      <w:proofErr w:type="spellEnd"/>
      <w:r w:rsidRPr="00C7133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 xml:space="preserve">Journal of </w:t>
      </w:r>
    </w:p>
    <w:p w14:paraId="746C3D38" w14:textId="65BC922B" w:rsidR="00C71330" w:rsidRPr="00C924CD" w:rsidRDefault="00C71330" w:rsidP="001B3EBE">
      <w:pPr>
        <w:pStyle w:val="NoSpacing"/>
        <w:spacing w:line="480" w:lineRule="auto"/>
        <w:ind w:firstLine="720"/>
        <w:rPr>
          <w:rFonts w:ascii="Times New Roman" w:hAnsi="Times New Roman" w:cs="Times New Roman"/>
        </w:rPr>
      </w:pPr>
      <w:r>
        <w:rPr>
          <w:rFonts w:ascii="Times New Roman" w:hAnsi="Times New Roman" w:cs="Times New Roman"/>
          <w:i/>
        </w:rPr>
        <w:t>the Fisheries Research Board of Canada</w:t>
      </w:r>
      <w:r w:rsidR="00C924CD">
        <w:rPr>
          <w:rFonts w:ascii="Times New Roman" w:hAnsi="Times New Roman" w:cs="Times New Roman"/>
          <w:i/>
        </w:rPr>
        <w:t>, 19(5),</w:t>
      </w:r>
      <w:r w:rsidR="00C924CD">
        <w:rPr>
          <w:rFonts w:ascii="Times New Roman" w:hAnsi="Times New Roman" w:cs="Times New Roman"/>
        </w:rPr>
        <w:t xml:space="preserve"> 815-838.</w:t>
      </w:r>
    </w:p>
    <w:p w14:paraId="6B4B8667" w14:textId="31669681" w:rsidR="00A01F16" w:rsidRPr="00FD486A" w:rsidRDefault="008776C0" w:rsidP="00A01F16">
      <w:pPr>
        <w:pStyle w:val="NoSpacing"/>
        <w:spacing w:line="480" w:lineRule="auto"/>
        <w:rPr>
          <w:rFonts w:ascii="Times New Roman" w:hAnsi="Times New Roman" w:cs="Times New Roman"/>
        </w:rPr>
      </w:pPr>
      <w:proofErr w:type="spellStart"/>
      <w:r w:rsidRPr="00FD486A">
        <w:rPr>
          <w:rFonts w:ascii="Times New Roman" w:hAnsi="Times New Roman" w:cs="Times New Roman"/>
        </w:rPr>
        <w:t>Pikesley</w:t>
      </w:r>
      <w:proofErr w:type="spellEnd"/>
      <w:r w:rsidR="00A01F16" w:rsidRPr="00FD486A">
        <w:rPr>
          <w:rFonts w:ascii="Times New Roman" w:hAnsi="Times New Roman" w:cs="Times New Roman"/>
        </w:rPr>
        <w:t>,</w:t>
      </w:r>
      <w:r w:rsidRPr="00FD486A">
        <w:rPr>
          <w:rFonts w:ascii="Times New Roman" w:hAnsi="Times New Roman" w:cs="Times New Roman"/>
        </w:rPr>
        <w:t xml:space="preserve"> S</w:t>
      </w:r>
      <w:r w:rsidR="00A01F16" w:rsidRPr="00FD486A">
        <w:rPr>
          <w:rFonts w:ascii="Times New Roman" w:hAnsi="Times New Roman" w:cs="Times New Roman"/>
        </w:rPr>
        <w:t xml:space="preserve">. </w:t>
      </w:r>
      <w:r w:rsidRPr="00FD486A">
        <w:rPr>
          <w:rFonts w:ascii="Times New Roman" w:hAnsi="Times New Roman" w:cs="Times New Roman"/>
        </w:rPr>
        <w:t>K</w:t>
      </w:r>
      <w:r w:rsidR="00A01F16" w:rsidRPr="00FD486A">
        <w:rPr>
          <w:rFonts w:ascii="Times New Roman" w:hAnsi="Times New Roman" w:cs="Times New Roman"/>
        </w:rPr>
        <w:t>.</w:t>
      </w:r>
      <w:r w:rsidRPr="00FD486A">
        <w:rPr>
          <w:rFonts w:ascii="Times New Roman" w:hAnsi="Times New Roman" w:cs="Times New Roman"/>
        </w:rPr>
        <w:t>, Witt</w:t>
      </w:r>
      <w:r w:rsidR="00A01F16" w:rsidRPr="00FD486A">
        <w:rPr>
          <w:rFonts w:ascii="Times New Roman" w:hAnsi="Times New Roman" w:cs="Times New Roman"/>
        </w:rPr>
        <w:t>,</w:t>
      </w:r>
      <w:r w:rsidRPr="00FD486A">
        <w:rPr>
          <w:rFonts w:ascii="Times New Roman" w:hAnsi="Times New Roman" w:cs="Times New Roman"/>
        </w:rPr>
        <w:t xml:space="preserve"> M</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w:t>
      </w:r>
      <w:r w:rsidRPr="00FD486A">
        <w:rPr>
          <w:rFonts w:ascii="Times New Roman" w:hAnsi="Times New Roman" w:cs="Times New Roman"/>
        </w:rPr>
        <w:t>, Hardy</w:t>
      </w:r>
      <w:r w:rsidR="00A01F16" w:rsidRPr="00FD486A">
        <w:rPr>
          <w:rFonts w:ascii="Times New Roman" w:hAnsi="Times New Roman" w:cs="Times New Roman"/>
        </w:rPr>
        <w:t>,</w:t>
      </w:r>
      <w:r w:rsidRPr="00FD486A">
        <w:rPr>
          <w:rFonts w:ascii="Times New Roman" w:hAnsi="Times New Roman" w:cs="Times New Roman"/>
        </w:rPr>
        <w:t xml:space="preserve"> T</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Loveridge</w:t>
      </w:r>
      <w:r w:rsidR="00A01F16" w:rsidRPr="00FD486A">
        <w:rPr>
          <w:rFonts w:ascii="Times New Roman" w:hAnsi="Times New Roman" w:cs="Times New Roman"/>
        </w:rPr>
        <w:t>,</w:t>
      </w:r>
      <w:r w:rsidRPr="00FD486A">
        <w:rPr>
          <w:rFonts w:ascii="Times New Roman" w:hAnsi="Times New Roman" w:cs="Times New Roman"/>
        </w:rPr>
        <w:t xml:space="preserve"> J</w:t>
      </w:r>
      <w:r w:rsidR="00A01F16" w:rsidRPr="00FD486A">
        <w:rPr>
          <w:rFonts w:ascii="Times New Roman" w:hAnsi="Times New Roman" w:cs="Times New Roman"/>
        </w:rPr>
        <w:t>.</w:t>
      </w:r>
      <w:r w:rsidRPr="00FD486A">
        <w:rPr>
          <w:rFonts w:ascii="Times New Roman" w:hAnsi="Times New Roman" w:cs="Times New Roman"/>
        </w:rPr>
        <w:t>, Williams</w:t>
      </w:r>
      <w:r w:rsidR="00A01F16" w:rsidRPr="00FD486A">
        <w:rPr>
          <w:rFonts w:ascii="Times New Roman" w:hAnsi="Times New Roman" w:cs="Times New Roman"/>
        </w:rPr>
        <w:t>,</w:t>
      </w:r>
      <w:r w:rsidRPr="00FD486A">
        <w:rPr>
          <w:rFonts w:ascii="Times New Roman" w:hAnsi="Times New Roman" w:cs="Times New Roman"/>
        </w:rPr>
        <w:t xml:space="preserve"> R</w:t>
      </w:r>
      <w:r w:rsidR="00A01F16" w:rsidRPr="00FD486A">
        <w:rPr>
          <w:rFonts w:ascii="Times New Roman" w:hAnsi="Times New Roman" w:cs="Times New Roman"/>
        </w:rPr>
        <w:t>.</w:t>
      </w:r>
      <w:r w:rsidRPr="00FD486A">
        <w:rPr>
          <w:rFonts w:ascii="Times New Roman" w:hAnsi="Times New Roman" w:cs="Times New Roman"/>
        </w:rPr>
        <w:t xml:space="preserve">, </w:t>
      </w:r>
      <w:r w:rsidR="004323C3" w:rsidRPr="00FD486A">
        <w:rPr>
          <w:rFonts w:ascii="Times New Roman" w:hAnsi="Times New Roman" w:cs="Times New Roman"/>
        </w:rPr>
        <w:t xml:space="preserve">&amp; </w:t>
      </w:r>
      <w:r w:rsidRPr="00FD486A">
        <w:rPr>
          <w:rFonts w:ascii="Times New Roman" w:hAnsi="Times New Roman" w:cs="Times New Roman"/>
        </w:rPr>
        <w:t>Godley</w:t>
      </w:r>
      <w:r w:rsidR="00A01F16" w:rsidRPr="00FD486A">
        <w:rPr>
          <w:rFonts w:ascii="Times New Roman" w:hAnsi="Times New Roman" w:cs="Times New Roman"/>
        </w:rPr>
        <w:t>,</w:t>
      </w:r>
      <w:r w:rsidRPr="00FD486A">
        <w:rPr>
          <w:rFonts w:ascii="Times New Roman" w:hAnsi="Times New Roman" w:cs="Times New Roman"/>
        </w:rPr>
        <w:t xml:space="preserve"> B</w:t>
      </w:r>
      <w:r w:rsidR="00A01F16" w:rsidRPr="00FD486A">
        <w:rPr>
          <w:rFonts w:ascii="Times New Roman" w:hAnsi="Times New Roman" w:cs="Times New Roman"/>
        </w:rPr>
        <w:t xml:space="preserve">. </w:t>
      </w:r>
      <w:r w:rsidRPr="00FD486A">
        <w:rPr>
          <w:rFonts w:ascii="Times New Roman" w:hAnsi="Times New Roman" w:cs="Times New Roman"/>
        </w:rPr>
        <w:t>J.</w:t>
      </w:r>
      <w:r w:rsidR="00A01F16" w:rsidRPr="00FD486A">
        <w:rPr>
          <w:rFonts w:ascii="Times New Roman" w:hAnsi="Times New Roman" w:cs="Times New Roman"/>
        </w:rPr>
        <w:t xml:space="preserve"> </w:t>
      </w:r>
    </w:p>
    <w:p w14:paraId="55659E65" w14:textId="264B3AD7" w:rsidR="008776C0" w:rsidRPr="00FD486A" w:rsidRDefault="00A01F16" w:rsidP="00A01F16">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w:t>
      </w:r>
      <w:r w:rsidR="008776C0" w:rsidRPr="00FD486A">
        <w:rPr>
          <w:rFonts w:ascii="Times New Roman" w:hAnsi="Times New Roman" w:cs="Times New Roman"/>
        </w:rPr>
        <w:t>201</w:t>
      </w:r>
      <w:r w:rsidR="00020240" w:rsidRPr="00FD486A">
        <w:rPr>
          <w:rFonts w:ascii="Times New Roman" w:hAnsi="Times New Roman" w:cs="Times New Roman"/>
        </w:rPr>
        <w:t>2</w:t>
      </w:r>
      <w:r w:rsidRPr="00FD486A">
        <w:rPr>
          <w:rFonts w:ascii="Times New Roman" w:hAnsi="Times New Roman" w:cs="Times New Roman"/>
        </w:rPr>
        <w:t>)</w:t>
      </w:r>
      <w:r w:rsidR="008776C0" w:rsidRPr="00FD486A">
        <w:rPr>
          <w:rFonts w:ascii="Times New Roman" w:hAnsi="Times New Roman" w:cs="Times New Roman"/>
        </w:rPr>
        <w:t>.</w:t>
      </w:r>
      <w:r w:rsidRPr="00FD486A">
        <w:rPr>
          <w:rFonts w:ascii="Times New Roman" w:hAnsi="Times New Roman" w:cs="Times New Roman"/>
        </w:rPr>
        <w:t xml:space="preserve"> </w:t>
      </w:r>
      <w:r w:rsidR="008776C0" w:rsidRPr="00FD486A">
        <w:rPr>
          <w:rFonts w:ascii="Times New Roman" w:hAnsi="Times New Roman" w:cs="Times New Roman"/>
        </w:rPr>
        <w:t xml:space="preserve">Cetacean sightings and strandings: evidence for spatial and temporal trends? </w:t>
      </w:r>
      <w:r w:rsidR="008776C0" w:rsidRPr="00FD486A">
        <w:rPr>
          <w:rFonts w:ascii="Times New Roman" w:hAnsi="Times New Roman" w:cs="Times New Roman"/>
          <w:i/>
        </w:rPr>
        <w:t>Journal of the Marine Biological Association of the United Kingdom</w:t>
      </w:r>
      <w:r w:rsidR="004323C3" w:rsidRPr="00FD486A">
        <w:rPr>
          <w:rFonts w:ascii="Times New Roman" w:hAnsi="Times New Roman" w:cs="Times New Roman"/>
          <w:i/>
        </w:rPr>
        <w:t>, 92,</w:t>
      </w:r>
      <w:r w:rsidR="004323C3" w:rsidRPr="00FD486A">
        <w:rPr>
          <w:rFonts w:ascii="Times New Roman" w:hAnsi="Times New Roman" w:cs="Times New Roman"/>
        </w:rPr>
        <w:t xml:space="preserve"> </w:t>
      </w:r>
      <w:r w:rsidR="00020240" w:rsidRPr="00FD486A">
        <w:rPr>
          <w:rFonts w:ascii="Times New Roman" w:hAnsi="Times New Roman" w:cs="Times New Roman"/>
        </w:rPr>
        <w:t>1809-1820.</w:t>
      </w:r>
      <w:r w:rsidR="00737EB4" w:rsidRPr="00FD486A">
        <w:rPr>
          <w:rFonts w:ascii="Times New Roman" w:hAnsi="Times New Roman" w:cs="Times New Roman"/>
        </w:rPr>
        <w:t xml:space="preserve"> https://doi.org/10.1017/S0025315411000464</w:t>
      </w:r>
    </w:p>
    <w:p w14:paraId="4DF70514" w14:textId="77777777" w:rsidR="00ED4FEA" w:rsidRPr="00FD486A" w:rsidRDefault="00ED4FEA" w:rsidP="00D705BC">
      <w:pPr>
        <w:pStyle w:val="NoSpacing"/>
        <w:spacing w:line="480" w:lineRule="auto"/>
        <w:rPr>
          <w:rFonts w:ascii="Times New Roman" w:hAnsi="Times New Roman" w:cs="Times New Roman"/>
        </w:rPr>
      </w:pPr>
      <w:r w:rsidRPr="00FD486A">
        <w:rPr>
          <w:rFonts w:ascii="Times New Roman" w:hAnsi="Times New Roman" w:cs="Times New Roman"/>
        </w:rPr>
        <w:t xml:space="preserve">R Development Core Team. 2009. R: A language and environment for statistical computing. </w:t>
      </w:r>
    </w:p>
    <w:p w14:paraId="5DAB58F6" w14:textId="5058A56C" w:rsidR="00757324" w:rsidRPr="00FD486A" w:rsidRDefault="00ED4FEA" w:rsidP="00757324">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Vienna, Austria: R Foundation for Statistical Computing. </w:t>
      </w:r>
    </w:p>
    <w:p w14:paraId="6D00C3BD" w14:textId="77777777" w:rsidR="008548AE" w:rsidRPr="00FD486A" w:rsidRDefault="00885445" w:rsidP="008548AE">
      <w:pPr>
        <w:pStyle w:val="NoSpacing"/>
        <w:spacing w:line="480" w:lineRule="auto"/>
        <w:rPr>
          <w:rFonts w:ascii="Times New Roman" w:hAnsi="Times New Roman" w:cs="Times New Roman"/>
        </w:rPr>
      </w:pPr>
      <w:proofErr w:type="spellStart"/>
      <w:r w:rsidRPr="00FD486A">
        <w:rPr>
          <w:rFonts w:ascii="Times New Roman" w:hAnsi="Times New Roman" w:cs="Times New Roman"/>
        </w:rPr>
        <w:t>Salvadeo</w:t>
      </w:r>
      <w:proofErr w:type="spellEnd"/>
      <w:r w:rsidR="008548AE" w:rsidRPr="00FD486A">
        <w:rPr>
          <w:rFonts w:ascii="Times New Roman" w:hAnsi="Times New Roman" w:cs="Times New Roman"/>
        </w:rPr>
        <w:t>,</w:t>
      </w:r>
      <w:r w:rsidRPr="00FD486A">
        <w:rPr>
          <w:rFonts w:ascii="Times New Roman" w:hAnsi="Times New Roman" w:cs="Times New Roman"/>
        </w:rPr>
        <w:t xml:space="preserve"> C</w:t>
      </w:r>
      <w:r w:rsidR="008548AE" w:rsidRPr="00FD486A">
        <w:rPr>
          <w:rFonts w:ascii="Times New Roman" w:hAnsi="Times New Roman" w:cs="Times New Roman"/>
        </w:rPr>
        <w:t xml:space="preserve">. </w:t>
      </w:r>
      <w:r w:rsidRPr="00FD486A">
        <w:rPr>
          <w:rFonts w:ascii="Times New Roman" w:hAnsi="Times New Roman" w:cs="Times New Roman"/>
        </w:rPr>
        <w:t>J</w:t>
      </w:r>
      <w:r w:rsidR="008548AE" w:rsidRPr="00FD486A">
        <w:rPr>
          <w:rFonts w:ascii="Times New Roman" w:hAnsi="Times New Roman" w:cs="Times New Roman"/>
        </w:rPr>
        <w:t>.</w:t>
      </w:r>
      <w:r w:rsidRPr="00FD486A">
        <w:rPr>
          <w:rFonts w:ascii="Times New Roman" w:hAnsi="Times New Roman" w:cs="Times New Roman"/>
        </w:rPr>
        <w:t>, Gómez-Gallardo</w:t>
      </w:r>
      <w:r w:rsidR="008548AE" w:rsidRPr="00FD486A">
        <w:rPr>
          <w:rFonts w:ascii="Times New Roman" w:hAnsi="Times New Roman" w:cs="Times New Roman"/>
        </w:rPr>
        <w:t>,</w:t>
      </w:r>
      <w:r w:rsidRPr="00FD486A">
        <w:rPr>
          <w:rFonts w:ascii="Times New Roman" w:hAnsi="Times New Roman" w:cs="Times New Roman"/>
        </w:rPr>
        <w:t xml:space="preserve"> U</w:t>
      </w:r>
      <w:r w:rsidR="008548AE" w:rsidRPr="00FD486A">
        <w:rPr>
          <w:rFonts w:ascii="Times New Roman" w:hAnsi="Times New Roman" w:cs="Times New Roman"/>
        </w:rPr>
        <w:t>.</w:t>
      </w:r>
      <w:r w:rsidRPr="00FD486A">
        <w:rPr>
          <w:rFonts w:ascii="Times New Roman" w:hAnsi="Times New Roman" w:cs="Times New Roman"/>
        </w:rPr>
        <w:t xml:space="preserve"> A</w:t>
      </w:r>
      <w:r w:rsidR="008548AE"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Nájera</w:t>
      </w:r>
      <w:proofErr w:type="spellEnd"/>
      <w:r w:rsidRPr="00FD486A">
        <w:rPr>
          <w:rFonts w:ascii="Times New Roman" w:hAnsi="Times New Roman" w:cs="Times New Roman"/>
        </w:rPr>
        <w:t>-Caballero</w:t>
      </w:r>
      <w:r w:rsidR="008548AE" w:rsidRPr="00FD486A">
        <w:rPr>
          <w:rFonts w:ascii="Times New Roman" w:hAnsi="Times New Roman" w:cs="Times New Roman"/>
        </w:rPr>
        <w:t>,</w:t>
      </w:r>
      <w:r w:rsidRPr="00FD486A">
        <w:rPr>
          <w:rFonts w:ascii="Times New Roman" w:hAnsi="Times New Roman" w:cs="Times New Roman"/>
        </w:rPr>
        <w:t xml:space="preserve"> M</w:t>
      </w:r>
      <w:r w:rsidR="008548AE"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Urbán</w:t>
      </w:r>
      <w:proofErr w:type="spellEnd"/>
      <w:r w:rsidRPr="00FD486A">
        <w:rPr>
          <w:rFonts w:ascii="Times New Roman" w:hAnsi="Times New Roman" w:cs="Times New Roman"/>
        </w:rPr>
        <w:t>-Ramirez</w:t>
      </w:r>
      <w:r w:rsidR="008548AE" w:rsidRPr="00FD486A">
        <w:rPr>
          <w:rFonts w:ascii="Times New Roman" w:hAnsi="Times New Roman" w:cs="Times New Roman"/>
        </w:rPr>
        <w:t>,</w:t>
      </w:r>
      <w:r w:rsidRPr="00FD486A">
        <w:rPr>
          <w:rFonts w:ascii="Times New Roman" w:hAnsi="Times New Roman" w:cs="Times New Roman"/>
        </w:rPr>
        <w:t xml:space="preserve"> J</w:t>
      </w:r>
      <w:r w:rsidR="008548AE" w:rsidRPr="00FD486A">
        <w:rPr>
          <w:rFonts w:ascii="Times New Roman" w:hAnsi="Times New Roman" w:cs="Times New Roman"/>
        </w:rPr>
        <w:t>.</w:t>
      </w:r>
      <w:r w:rsidRPr="00FD486A">
        <w:rPr>
          <w:rFonts w:ascii="Times New Roman" w:hAnsi="Times New Roman" w:cs="Times New Roman"/>
        </w:rPr>
        <w:t xml:space="preserve">, </w:t>
      </w:r>
      <w:r w:rsidR="008548AE" w:rsidRPr="00FD486A">
        <w:rPr>
          <w:rFonts w:ascii="Times New Roman" w:hAnsi="Times New Roman" w:cs="Times New Roman"/>
        </w:rPr>
        <w:t xml:space="preserve">&amp; </w:t>
      </w:r>
      <w:proofErr w:type="spellStart"/>
      <w:r w:rsidRPr="00FD486A">
        <w:rPr>
          <w:rFonts w:ascii="Times New Roman" w:hAnsi="Times New Roman" w:cs="Times New Roman"/>
        </w:rPr>
        <w:t>Lluch</w:t>
      </w:r>
      <w:proofErr w:type="spellEnd"/>
      <w:r w:rsidRPr="00FD486A">
        <w:rPr>
          <w:rFonts w:ascii="Times New Roman" w:hAnsi="Times New Roman" w:cs="Times New Roman"/>
        </w:rPr>
        <w:t>-</w:t>
      </w:r>
    </w:p>
    <w:p w14:paraId="11B1D190" w14:textId="4545E2C9" w:rsidR="00885445" w:rsidRDefault="00885445" w:rsidP="00885445">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Belda</w:t>
      </w:r>
      <w:proofErr w:type="spellEnd"/>
      <w:r w:rsidRPr="00FD486A">
        <w:rPr>
          <w:rFonts w:ascii="Times New Roman" w:hAnsi="Times New Roman" w:cs="Times New Roman"/>
        </w:rPr>
        <w:t xml:space="preserve"> D.</w:t>
      </w:r>
      <w:r w:rsidR="008548AE" w:rsidRPr="00FD486A">
        <w:rPr>
          <w:rFonts w:ascii="Times New Roman" w:hAnsi="Times New Roman" w:cs="Times New Roman"/>
        </w:rPr>
        <w:t xml:space="preserve"> (</w:t>
      </w:r>
      <w:r w:rsidRPr="00FD486A">
        <w:rPr>
          <w:rFonts w:ascii="Times New Roman" w:hAnsi="Times New Roman" w:cs="Times New Roman"/>
        </w:rPr>
        <w:t>2015</w:t>
      </w:r>
      <w:r w:rsidR="008548AE" w:rsidRPr="00FD486A">
        <w:rPr>
          <w:rFonts w:ascii="Times New Roman" w:hAnsi="Times New Roman" w:cs="Times New Roman"/>
        </w:rPr>
        <w:t>)</w:t>
      </w:r>
      <w:r w:rsidRPr="00FD486A">
        <w:rPr>
          <w:rFonts w:ascii="Times New Roman" w:hAnsi="Times New Roman" w:cs="Times New Roman"/>
        </w:rPr>
        <w:t>. The effect of climate variability on gray whales (</w:t>
      </w:r>
      <w:proofErr w:type="spellStart"/>
      <w:r w:rsidRPr="00FD486A">
        <w:rPr>
          <w:rFonts w:ascii="Times New Roman" w:hAnsi="Times New Roman" w:cs="Times New Roman"/>
          <w:i/>
        </w:rPr>
        <w:t>Eschrichtius</w:t>
      </w:r>
      <w:proofErr w:type="spellEnd"/>
      <w:r w:rsidRPr="00FD486A">
        <w:rPr>
          <w:rFonts w:ascii="Times New Roman" w:hAnsi="Times New Roman" w:cs="Times New Roman"/>
          <w:i/>
        </w:rPr>
        <w:t xml:space="preserve"> robustus</w:t>
      </w:r>
      <w:r w:rsidRPr="00FD486A">
        <w:rPr>
          <w:rFonts w:ascii="Times New Roman" w:hAnsi="Times New Roman" w:cs="Times New Roman"/>
        </w:rPr>
        <w:t xml:space="preserve">) within their wintering areas. </w:t>
      </w:r>
      <w:proofErr w:type="spellStart"/>
      <w:r w:rsidRPr="00FD486A">
        <w:rPr>
          <w:rFonts w:ascii="Times New Roman" w:hAnsi="Times New Roman" w:cs="Times New Roman"/>
          <w:i/>
        </w:rPr>
        <w:t>PLoS</w:t>
      </w:r>
      <w:proofErr w:type="spellEnd"/>
      <w:r w:rsidRPr="00FD486A">
        <w:rPr>
          <w:rFonts w:ascii="Times New Roman" w:hAnsi="Times New Roman" w:cs="Times New Roman"/>
          <w:i/>
        </w:rPr>
        <w:t xml:space="preserve"> O</w:t>
      </w:r>
      <w:r w:rsidR="00CE367C" w:rsidRPr="00FD486A">
        <w:rPr>
          <w:rFonts w:ascii="Times New Roman" w:hAnsi="Times New Roman" w:cs="Times New Roman"/>
          <w:i/>
        </w:rPr>
        <w:t>ne</w:t>
      </w:r>
      <w:r w:rsidR="008548AE" w:rsidRPr="00FD486A">
        <w:rPr>
          <w:rFonts w:ascii="Times New Roman" w:hAnsi="Times New Roman" w:cs="Times New Roman"/>
          <w:i/>
        </w:rPr>
        <w:t>, 10,</w:t>
      </w:r>
      <w:r w:rsidR="008548AE" w:rsidRPr="00FD486A">
        <w:rPr>
          <w:rFonts w:ascii="Times New Roman" w:hAnsi="Times New Roman" w:cs="Times New Roman"/>
        </w:rPr>
        <w:t xml:space="preserve"> </w:t>
      </w:r>
      <w:r w:rsidRPr="00FD486A">
        <w:rPr>
          <w:rFonts w:ascii="Times New Roman" w:hAnsi="Times New Roman" w:cs="Times New Roman"/>
        </w:rPr>
        <w:t xml:space="preserve">e0134655. </w:t>
      </w:r>
      <w:r w:rsidR="008548AE" w:rsidRPr="00FD486A">
        <w:rPr>
          <w:rFonts w:ascii="Times New Roman" w:hAnsi="Times New Roman" w:cs="Times New Roman"/>
        </w:rPr>
        <w:t>d</w:t>
      </w:r>
      <w:r w:rsidRPr="00FD486A">
        <w:rPr>
          <w:rFonts w:ascii="Times New Roman" w:hAnsi="Times New Roman" w:cs="Times New Roman"/>
        </w:rPr>
        <w:t>oi:10.1371/journal.pone.0134655.</w:t>
      </w:r>
    </w:p>
    <w:p w14:paraId="18888D32" w14:textId="38541484" w:rsidR="00C21FFD" w:rsidRPr="00C21FFD" w:rsidRDefault="00C21FFD" w:rsidP="00C21FFD">
      <w:pPr>
        <w:pStyle w:val="NoSpacing"/>
        <w:spacing w:line="480" w:lineRule="auto"/>
        <w:ind w:left="720" w:hanging="720"/>
        <w:rPr>
          <w:rFonts w:ascii="Times New Roman" w:hAnsi="Times New Roman" w:cs="Times New Roman"/>
        </w:rPr>
      </w:pPr>
      <w:proofErr w:type="spellStart"/>
      <w:r w:rsidRPr="00C21FFD">
        <w:rPr>
          <w:rFonts w:ascii="Times New Roman" w:hAnsi="Times New Roman" w:cs="Times New Roman"/>
        </w:rPr>
        <w:t>Salvadeo</w:t>
      </w:r>
      <w:proofErr w:type="spellEnd"/>
      <w:r>
        <w:rPr>
          <w:rFonts w:ascii="Times New Roman" w:hAnsi="Times New Roman" w:cs="Times New Roman"/>
        </w:rPr>
        <w:t xml:space="preserve">, C. J., </w:t>
      </w:r>
      <w:proofErr w:type="spellStart"/>
      <w:r>
        <w:rPr>
          <w:rFonts w:ascii="Times New Roman" w:hAnsi="Times New Roman" w:cs="Times New Roman"/>
        </w:rPr>
        <w:t>Lluch-Belda</w:t>
      </w:r>
      <w:proofErr w:type="spellEnd"/>
      <w:r>
        <w:rPr>
          <w:rFonts w:ascii="Times New Roman" w:hAnsi="Times New Roman" w:cs="Times New Roman"/>
        </w:rPr>
        <w:t xml:space="preserve">, D., Gómez-Gallardo, A., </w:t>
      </w:r>
      <w:proofErr w:type="spellStart"/>
      <w:r>
        <w:rPr>
          <w:rFonts w:ascii="Times New Roman" w:hAnsi="Times New Roman" w:cs="Times New Roman"/>
        </w:rPr>
        <w:t>Urbán</w:t>
      </w:r>
      <w:proofErr w:type="spellEnd"/>
      <w:r>
        <w:rPr>
          <w:rFonts w:ascii="Times New Roman" w:hAnsi="Times New Roman" w:cs="Times New Roman"/>
        </w:rPr>
        <w:t>-Ramírez</w:t>
      </w:r>
      <w:r w:rsidRPr="00C21FFD">
        <w:rPr>
          <w:rFonts w:ascii="Times New Roman" w:hAnsi="Times New Roman" w:cs="Times New Roman"/>
        </w:rPr>
        <w:t>,</w:t>
      </w:r>
      <w:r>
        <w:rPr>
          <w:rFonts w:ascii="Times New Roman" w:hAnsi="Times New Roman" w:cs="Times New Roman"/>
        </w:rPr>
        <w:t xml:space="preserve"> J., &amp; MacLeod, C. D. (2010). </w:t>
      </w:r>
      <w:r w:rsidRPr="00C21FFD">
        <w:rPr>
          <w:rFonts w:ascii="Times New Roman" w:hAnsi="Times New Roman" w:cs="Times New Roman"/>
        </w:rPr>
        <w:t>Climate change and a poleward shift in the</w:t>
      </w:r>
      <w:r>
        <w:rPr>
          <w:rFonts w:ascii="Times New Roman" w:hAnsi="Times New Roman" w:cs="Times New Roman"/>
        </w:rPr>
        <w:t xml:space="preserve"> </w:t>
      </w:r>
      <w:r w:rsidRPr="00C21FFD">
        <w:rPr>
          <w:rFonts w:ascii="Times New Roman" w:hAnsi="Times New Roman" w:cs="Times New Roman"/>
        </w:rPr>
        <w:t>distribution of the Pacific white-sided dolphin</w:t>
      </w:r>
      <w:r>
        <w:rPr>
          <w:rFonts w:ascii="Times New Roman" w:hAnsi="Times New Roman" w:cs="Times New Roman"/>
        </w:rPr>
        <w:t xml:space="preserve"> </w:t>
      </w:r>
      <w:r w:rsidRPr="00C21FFD">
        <w:rPr>
          <w:rFonts w:ascii="Times New Roman" w:hAnsi="Times New Roman" w:cs="Times New Roman"/>
        </w:rPr>
        <w:t>in the northeastern Pacific</w:t>
      </w:r>
      <w:r>
        <w:rPr>
          <w:rFonts w:ascii="Times New Roman" w:hAnsi="Times New Roman" w:cs="Times New Roman"/>
        </w:rPr>
        <w:t xml:space="preserve">. </w:t>
      </w:r>
      <w:r>
        <w:rPr>
          <w:rFonts w:ascii="Times New Roman" w:hAnsi="Times New Roman" w:cs="Times New Roman"/>
          <w:i/>
        </w:rPr>
        <w:t xml:space="preserve">Endangered Species Research, 11, </w:t>
      </w:r>
      <w:r>
        <w:rPr>
          <w:rFonts w:ascii="Times New Roman" w:hAnsi="Times New Roman" w:cs="Times New Roman"/>
        </w:rPr>
        <w:t>13-19.</w:t>
      </w:r>
    </w:p>
    <w:p w14:paraId="13CB0BFC" w14:textId="7BA935CD" w:rsidR="00DD765E" w:rsidRDefault="00DD765E" w:rsidP="00DD765E">
      <w:pPr>
        <w:pStyle w:val="NoSpacing"/>
        <w:spacing w:line="480" w:lineRule="auto"/>
        <w:ind w:left="720" w:hanging="720"/>
        <w:rPr>
          <w:rFonts w:ascii="Times New Roman" w:hAnsi="Times New Roman" w:cs="Times New Roman"/>
        </w:rPr>
      </w:pPr>
      <w:proofErr w:type="spellStart"/>
      <w:r>
        <w:rPr>
          <w:rFonts w:ascii="Times New Roman" w:hAnsi="Times New Roman" w:cs="Times New Roman"/>
        </w:rPr>
        <w:t>Scordino</w:t>
      </w:r>
      <w:proofErr w:type="spellEnd"/>
      <w:r>
        <w:rPr>
          <w:rFonts w:ascii="Times New Roman" w:hAnsi="Times New Roman" w:cs="Times New Roman"/>
        </w:rPr>
        <w:t xml:space="preserve">, J. J., </w:t>
      </w:r>
      <w:proofErr w:type="spellStart"/>
      <w:r>
        <w:rPr>
          <w:rFonts w:ascii="Times New Roman" w:hAnsi="Times New Roman" w:cs="Times New Roman"/>
        </w:rPr>
        <w:t>Gosho</w:t>
      </w:r>
      <w:proofErr w:type="spellEnd"/>
      <w:r>
        <w:rPr>
          <w:rFonts w:ascii="Times New Roman" w:hAnsi="Times New Roman" w:cs="Times New Roman"/>
        </w:rPr>
        <w:t xml:space="preserve">, M., Gearin, P. J., </w:t>
      </w:r>
      <w:proofErr w:type="spellStart"/>
      <w:r>
        <w:rPr>
          <w:rFonts w:ascii="Times New Roman" w:hAnsi="Times New Roman" w:cs="Times New Roman"/>
        </w:rPr>
        <w:t>Akmajian</w:t>
      </w:r>
      <w:proofErr w:type="spellEnd"/>
      <w:r>
        <w:rPr>
          <w:rFonts w:ascii="Times New Roman" w:hAnsi="Times New Roman" w:cs="Times New Roman"/>
        </w:rPr>
        <w:t xml:space="preserve">, A., </w:t>
      </w:r>
      <w:proofErr w:type="spellStart"/>
      <w:r>
        <w:rPr>
          <w:rFonts w:ascii="Times New Roman" w:hAnsi="Times New Roman" w:cs="Times New Roman"/>
        </w:rPr>
        <w:t>Calambokidis</w:t>
      </w:r>
      <w:proofErr w:type="spellEnd"/>
      <w:r>
        <w:rPr>
          <w:rFonts w:ascii="Times New Roman" w:hAnsi="Times New Roman" w:cs="Times New Roman"/>
        </w:rPr>
        <w:t xml:space="preserve">, J., &amp; Wright, N. (2017). </w:t>
      </w:r>
      <w:r w:rsidRPr="00DD765E">
        <w:rPr>
          <w:rFonts w:ascii="Times New Roman" w:hAnsi="Times New Roman" w:cs="Times New Roman"/>
        </w:rPr>
        <w:t>Individual gray whale use of coastal waters off northwest</w:t>
      </w:r>
      <w:r>
        <w:rPr>
          <w:rFonts w:ascii="Times New Roman" w:hAnsi="Times New Roman" w:cs="Times New Roman"/>
        </w:rPr>
        <w:t xml:space="preserve"> </w:t>
      </w:r>
      <w:r w:rsidRPr="00DD765E">
        <w:rPr>
          <w:rFonts w:ascii="Times New Roman" w:hAnsi="Times New Roman" w:cs="Times New Roman"/>
        </w:rPr>
        <w:t>Washington during the feeding season 1984–2011:</w:t>
      </w:r>
      <w:r>
        <w:rPr>
          <w:rFonts w:ascii="Times New Roman" w:hAnsi="Times New Roman" w:cs="Times New Roman"/>
        </w:rPr>
        <w:t xml:space="preserve"> i</w:t>
      </w:r>
      <w:r w:rsidRPr="00DD765E">
        <w:rPr>
          <w:rFonts w:ascii="Times New Roman" w:hAnsi="Times New Roman" w:cs="Times New Roman"/>
        </w:rPr>
        <w:t>mplications for management</w:t>
      </w:r>
      <w:r>
        <w:rPr>
          <w:rFonts w:ascii="Times New Roman" w:hAnsi="Times New Roman" w:cs="Times New Roman"/>
        </w:rPr>
        <w:t xml:space="preserve">. </w:t>
      </w:r>
      <w:r>
        <w:rPr>
          <w:rFonts w:ascii="Times New Roman" w:hAnsi="Times New Roman" w:cs="Times New Roman"/>
          <w:i/>
        </w:rPr>
        <w:t>Journal of Cetacean Research and Management, 16,</w:t>
      </w:r>
      <w:r>
        <w:rPr>
          <w:rFonts w:ascii="Times New Roman" w:hAnsi="Times New Roman" w:cs="Times New Roman"/>
        </w:rPr>
        <w:t xml:space="preserve"> 57-69.</w:t>
      </w:r>
    </w:p>
    <w:p w14:paraId="251A1C60" w14:textId="4C4A31B8" w:rsidR="006F0F9A" w:rsidRPr="00FD486A" w:rsidRDefault="006F0F9A" w:rsidP="006F0F9A">
      <w:pPr>
        <w:pStyle w:val="NoSpacing"/>
        <w:spacing w:line="480" w:lineRule="auto"/>
        <w:ind w:left="720" w:hanging="720"/>
        <w:rPr>
          <w:rFonts w:ascii="Times New Roman" w:hAnsi="Times New Roman" w:cs="Times New Roman"/>
        </w:rPr>
      </w:pPr>
      <w:r w:rsidRPr="006F0F9A">
        <w:rPr>
          <w:rFonts w:ascii="Times New Roman" w:hAnsi="Times New Roman" w:cs="Times New Roman"/>
        </w:rPr>
        <w:t xml:space="preserve">Simons, R.A. </w:t>
      </w:r>
      <w:r w:rsidR="002E604F">
        <w:rPr>
          <w:rFonts w:ascii="Times New Roman" w:hAnsi="Times New Roman" w:cs="Times New Roman"/>
        </w:rPr>
        <w:t>(</w:t>
      </w:r>
      <w:r w:rsidRPr="006F0F9A">
        <w:rPr>
          <w:rFonts w:ascii="Times New Roman" w:hAnsi="Times New Roman" w:cs="Times New Roman"/>
        </w:rPr>
        <w:t>2019</w:t>
      </w:r>
      <w:r w:rsidR="002E604F">
        <w:rPr>
          <w:rFonts w:ascii="Times New Roman" w:hAnsi="Times New Roman" w:cs="Times New Roman"/>
        </w:rPr>
        <w:t>)</w:t>
      </w:r>
      <w:r w:rsidRPr="006F0F9A">
        <w:rPr>
          <w:rFonts w:ascii="Times New Roman" w:hAnsi="Times New Roman" w:cs="Times New Roman"/>
        </w:rPr>
        <w:t>. ERDDAP. https://coastwatch.pfeg.noaa.gov/erddap. Monterey, CA:</w:t>
      </w:r>
      <w:r>
        <w:rPr>
          <w:rFonts w:ascii="Times New Roman" w:hAnsi="Times New Roman" w:cs="Times New Roman"/>
        </w:rPr>
        <w:t xml:space="preserve"> </w:t>
      </w:r>
      <w:r w:rsidRPr="006F0F9A">
        <w:rPr>
          <w:rFonts w:ascii="Times New Roman" w:hAnsi="Times New Roman" w:cs="Times New Roman"/>
        </w:rPr>
        <w:t>NOAA/NMFS/SWFSC/ERD.</w:t>
      </w:r>
    </w:p>
    <w:p w14:paraId="3EC9D320" w14:textId="158837C7" w:rsidR="008E1547" w:rsidRPr="00FD486A" w:rsidRDefault="008E1547" w:rsidP="00D705BC">
      <w:pPr>
        <w:pStyle w:val="NoSpacing"/>
        <w:spacing w:line="480" w:lineRule="auto"/>
        <w:ind w:left="720" w:hanging="720"/>
        <w:rPr>
          <w:rFonts w:ascii="Times New Roman" w:hAnsi="Times New Roman" w:cs="Times New Roman"/>
        </w:rPr>
      </w:pPr>
      <w:proofErr w:type="spellStart"/>
      <w:r w:rsidRPr="00FD486A">
        <w:rPr>
          <w:rFonts w:ascii="Times New Roman" w:hAnsi="Times New Roman" w:cs="Times New Roman"/>
        </w:rPr>
        <w:t>Soulen</w:t>
      </w:r>
      <w:proofErr w:type="spellEnd"/>
      <w:r w:rsidR="00CE367C" w:rsidRPr="00FD486A">
        <w:rPr>
          <w:rFonts w:ascii="Times New Roman" w:hAnsi="Times New Roman" w:cs="Times New Roman"/>
        </w:rPr>
        <w:t>,</w:t>
      </w:r>
      <w:r w:rsidRPr="00FD486A">
        <w:rPr>
          <w:rFonts w:ascii="Times New Roman" w:hAnsi="Times New Roman" w:cs="Times New Roman"/>
        </w:rPr>
        <w:t xml:space="preserve"> B</w:t>
      </w:r>
      <w:r w:rsidR="00CE367C" w:rsidRPr="00FD486A">
        <w:rPr>
          <w:rFonts w:ascii="Times New Roman" w:hAnsi="Times New Roman" w:cs="Times New Roman"/>
        </w:rPr>
        <w:t xml:space="preserve">. </w:t>
      </w:r>
      <w:r w:rsidRPr="00FD486A">
        <w:rPr>
          <w:rFonts w:ascii="Times New Roman" w:hAnsi="Times New Roman" w:cs="Times New Roman"/>
        </w:rPr>
        <w:t>K</w:t>
      </w:r>
      <w:r w:rsidR="00CE367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Cammen</w:t>
      </w:r>
      <w:proofErr w:type="spellEnd"/>
      <w:r w:rsidR="00CE367C" w:rsidRPr="00FD486A">
        <w:rPr>
          <w:rFonts w:ascii="Times New Roman" w:hAnsi="Times New Roman" w:cs="Times New Roman"/>
        </w:rPr>
        <w:t>,</w:t>
      </w:r>
      <w:r w:rsidRPr="00FD486A">
        <w:rPr>
          <w:rFonts w:ascii="Times New Roman" w:hAnsi="Times New Roman" w:cs="Times New Roman"/>
        </w:rPr>
        <w:t xml:space="preserve"> K</w:t>
      </w:r>
      <w:r w:rsidR="00CE367C" w:rsidRPr="00FD486A">
        <w:rPr>
          <w:rFonts w:ascii="Times New Roman" w:hAnsi="Times New Roman" w:cs="Times New Roman"/>
        </w:rPr>
        <w:t>.</w:t>
      </w:r>
      <w:r w:rsidRPr="00FD486A">
        <w:rPr>
          <w:rFonts w:ascii="Times New Roman" w:hAnsi="Times New Roman" w:cs="Times New Roman"/>
        </w:rPr>
        <w:t>, Schultz</w:t>
      </w:r>
      <w:r w:rsidR="00CE367C" w:rsidRPr="00FD486A">
        <w:rPr>
          <w:rFonts w:ascii="Times New Roman" w:hAnsi="Times New Roman" w:cs="Times New Roman"/>
        </w:rPr>
        <w:t>,</w:t>
      </w:r>
      <w:r w:rsidRPr="00FD486A">
        <w:rPr>
          <w:rFonts w:ascii="Times New Roman" w:hAnsi="Times New Roman" w:cs="Times New Roman"/>
        </w:rPr>
        <w:t xml:space="preserve"> T</w:t>
      </w:r>
      <w:r w:rsidR="00CE367C" w:rsidRPr="00FD486A">
        <w:rPr>
          <w:rFonts w:ascii="Times New Roman" w:hAnsi="Times New Roman" w:cs="Times New Roman"/>
        </w:rPr>
        <w:t xml:space="preserve">. </w:t>
      </w:r>
      <w:r w:rsidRPr="00FD486A">
        <w:rPr>
          <w:rFonts w:ascii="Times New Roman" w:hAnsi="Times New Roman" w:cs="Times New Roman"/>
        </w:rPr>
        <w:t>F</w:t>
      </w:r>
      <w:r w:rsidR="00CE367C" w:rsidRPr="00FD486A">
        <w:rPr>
          <w:rFonts w:ascii="Times New Roman" w:hAnsi="Times New Roman" w:cs="Times New Roman"/>
        </w:rPr>
        <w:t>.</w:t>
      </w:r>
      <w:r w:rsidRPr="00FD486A">
        <w:rPr>
          <w:rFonts w:ascii="Times New Roman" w:hAnsi="Times New Roman" w:cs="Times New Roman"/>
        </w:rPr>
        <w:t>,</w:t>
      </w:r>
      <w:r w:rsidR="00C14A9F" w:rsidRPr="00FD486A">
        <w:rPr>
          <w:rFonts w:ascii="Times New Roman" w:hAnsi="Times New Roman" w:cs="Times New Roman"/>
        </w:rPr>
        <w:t xml:space="preserve"> </w:t>
      </w:r>
      <w:r w:rsidR="00CE367C" w:rsidRPr="00FD486A">
        <w:rPr>
          <w:rFonts w:ascii="Times New Roman" w:hAnsi="Times New Roman" w:cs="Times New Roman"/>
        </w:rPr>
        <w:t xml:space="preserve">&amp; </w:t>
      </w:r>
      <w:r w:rsidRPr="00FD486A">
        <w:rPr>
          <w:rFonts w:ascii="Times New Roman" w:hAnsi="Times New Roman" w:cs="Times New Roman"/>
        </w:rPr>
        <w:t>Johnston</w:t>
      </w:r>
      <w:r w:rsidR="00CE367C" w:rsidRPr="00FD486A">
        <w:rPr>
          <w:rFonts w:ascii="Times New Roman" w:hAnsi="Times New Roman" w:cs="Times New Roman"/>
        </w:rPr>
        <w:t>,</w:t>
      </w:r>
      <w:r w:rsidRPr="00FD486A">
        <w:rPr>
          <w:rFonts w:ascii="Times New Roman" w:hAnsi="Times New Roman" w:cs="Times New Roman"/>
        </w:rPr>
        <w:t xml:space="preserve"> D</w:t>
      </w:r>
      <w:r w:rsidR="00CE367C" w:rsidRPr="00FD486A">
        <w:rPr>
          <w:rFonts w:ascii="Times New Roman" w:hAnsi="Times New Roman" w:cs="Times New Roman"/>
        </w:rPr>
        <w:t xml:space="preserve">. </w:t>
      </w:r>
      <w:r w:rsidRPr="00FD486A">
        <w:rPr>
          <w:rFonts w:ascii="Times New Roman" w:hAnsi="Times New Roman" w:cs="Times New Roman"/>
        </w:rPr>
        <w:t xml:space="preserve">W. </w:t>
      </w:r>
      <w:r w:rsidR="00CE367C" w:rsidRPr="00FD486A">
        <w:rPr>
          <w:rFonts w:ascii="Times New Roman" w:hAnsi="Times New Roman" w:cs="Times New Roman"/>
        </w:rPr>
        <w:t>(</w:t>
      </w:r>
      <w:r w:rsidRPr="00FD486A">
        <w:rPr>
          <w:rFonts w:ascii="Times New Roman" w:hAnsi="Times New Roman" w:cs="Times New Roman"/>
        </w:rPr>
        <w:t>2013</w:t>
      </w:r>
      <w:r w:rsidR="00CE367C" w:rsidRPr="00FD486A">
        <w:rPr>
          <w:rFonts w:ascii="Times New Roman" w:hAnsi="Times New Roman" w:cs="Times New Roman"/>
        </w:rPr>
        <w:t>)</w:t>
      </w:r>
      <w:r w:rsidRPr="00FD486A">
        <w:rPr>
          <w:rFonts w:ascii="Times New Roman" w:hAnsi="Times New Roman" w:cs="Times New Roman"/>
        </w:rPr>
        <w:t>. Factors affecting harp seal (</w:t>
      </w:r>
      <w:proofErr w:type="spellStart"/>
      <w:r w:rsidRPr="00FD486A">
        <w:rPr>
          <w:rFonts w:ascii="Times New Roman" w:hAnsi="Times New Roman" w:cs="Times New Roman"/>
          <w:i/>
          <w:iCs/>
        </w:rPr>
        <w:t>Pagophilus</w:t>
      </w:r>
      <w:proofErr w:type="spellEnd"/>
      <w:r w:rsidRPr="00FD486A">
        <w:rPr>
          <w:rFonts w:ascii="Times New Roman" w:hAnsi="Times New Roman" w:cs="Times New Roman"/>
          <w:i/>
          <w:iCs/>
        </w:rPr>
        <w:t xml:space="preserve"> </w:t>
      </w:r>
      <w:proofErr w:type="spellStart"/>
      <w:r w:rsidRPr="00FD486A">
        <w:rPr>
          <w:rFonts w:ascii="Times New Roman" w:hAnsi="Times New Roman" w:cs="Times New Roman"/>
          <w:i/>
          <w:iCs/>
        </w:rPr>
        <w:t>groenlandicus</w:t>
      </w:r>
      <w:proofErr w:type="spellEnd"/>
      <w:r w:rsidRPr="00FD486A">
        <w:rPr>
          <w:rFonts w:ascii="Times New Roman" w:hAnsi="Times New Roman" w:cs="Times New Roman"/>
        </w:rPr>
        <w:t xml:space="preserve">) strandings in the northwest Atlantic. </w:t>
      </w:r>
      <w:proofErr w:type="spellStart"/>
      <w:r w:rsidRPr="00FD486A">
        <w:rPr>
          <w:rFonts w:ascii="Times New Roman" w:hAnsi="Times New Roman" w:cs="Times New Roman"/>
          <w:i/>
          <w:iCs/>
        </w:rPr>
        <w:t>PL</w:t>
      </w:r>
      <w:r w:rsidR="00CE367C" w:rsidRPr="00FD486A">
        <w:rPr>
          <w:rFonts w:ascii="Times New Roman" w:hAnsi="Times New Roman" w:cs="Times New Roman"/>
          <w:i/>
          <w:iCs/>
        </w:rPr>
        <w:t>o</w:t>
      </w:r>
      <w:r w:rsidRPr="00FD486A">
        <w:rPr>
          <w:rFonts w:ascii="Times New Roman" w:hAnsi="Times New Roman" w:cs="Times New Roman"/>
          <w:i/>
          <w:iCs/>
        </w:rPr>
        <w:t>S</w:t>
      </w:r>
      <w:proofErr w:type="spellEnd"/>
      <w:r w:rsidRPr="00FD486A">
        <w:rPr>
          <w:rFonts w:ascii="Times New Roman" w:hAnsi="Times New Roman" w:cs="Times New Roman"/>
          <w:i/>
          <w:iCs/>
        </w:rPr>
        <w:t xml:space="preserve"> </w:t>
      </w:r>
      <w:r w:rsidR="00CE367C" w:rsidRPr="00FD486A">
        <w:rPr>
          <w:rFonts w:ascii="Times New Roman" w:hAnsi="Times New Roman" w:cs="Times New Roman"/>
          <w:i/>
          <w:iCs/>
        </w:rPr>
        <w:t>One,</w:t>
      </w:r>
      <w:r w:rsidRPr="00FD486A">
        <w:rPr>
          <w:rFonts w:ascii="Times New Roman" w:hAnsi="Times New Roman" w:cs="Times New Roman"/>
          <w:i/>
        </w:rPr>
        <w:t xml:space="preserve"> </w:t>
      </w:r>
      <w:r w:rsidRPr="00FD486A">
        <w:rPr>
          <w:rFonts w:ascii="Times New Roman" w:hAnsi="Times New Roman" w:cs="Times New Roman"/>
          <w:i/>
          <w:iCs/>
        </w:rPr>
        <w:t>8</w:t>
      </w:r>
      <w:r w:rsidR="00CE367C" w:rsidRPr="00FD486A">
        <w:rPr>
          <w:rFonts w:ascii="Times New Roman" w:hAnsi="Times New Roman" w:cs="Times New Roman"/>
          <w:i/>
        </w:rPr>
        <w:t>,</w:t>
      </w:r>
      <w:r w:rsidR="00CE367C" w:rsidRPr="00FD486A">
        <w:rPr>
          <w:rFonts w:ascii="Times New Roman" w:hAnsi="Times New Roman" w:cs="Times New Roman"/>
        </w:rPr>
        <w:t xml:space="preserve"> </w:t>
      </w:r>
      <w:r w:rsidRPr="00FD486A">
        <w:rPr>
          <w:rFonts w:ascii="Times New Roman" w:hAnsi="Times New Roman" w:cs="Times New Roman"/>
        </w:rPr>
        <w:t>e68779. https://doi.org/10.1371/journal.pone.0068779</w:t>
      </w:r>
      <w:r w:rsidR="00D2115A" w:rsidRPr="00FD486A">
        <w:rPr>
          <w:rFonts w:ascii="Times New Roman" w:hAnsi="Times New Roman" w:cs="Times New Roman"/>
        </w:rPr>
        <w:t>.</w:t>
      </w:r>
    </w:p>
    <w:p w14:paraId="04677588" w14:textId="28FEEE98" w:rsidR="00FD1860" w:rsidRPr="00FD486A" w:rsidRDefault="00FD1860" w:rsidP="00D705BC">
      <w:pPr>
        <w:pStyle w:val="NoSpacing"/>
        <w:spacing w:line="480" w:lineRule="auto"/>
        <w:rPr>
          <w:rFonts w:ascii="Times New Roman" w:hAnsi="Times New Roman" w:cs="Times New Roman"/>
        </w:rPr>
      </w:pPr>
      <w:proofErr w:type="spellStart"/>
      <w:r w:rsidRPr="00FD486A">
        <w:rPr>
          <w:rFonts w:ascii="Times New Roman" w:hAnsi="Times New Roman" w:cs="Times New Roman"/>
        </w:rPr>
        <w:t>Sprogis</w:t>
      </w:r>
      <w:proofErr w:type="spellEnd"/>
      <w:r w:rsidR="0064496C" w:rsidRPr="00FD486A">
        <w:rPr>
          <w:rFonts w:ascii="Times New Roman" w:hAnsi="Times New Roman" w:cs="Times New Roman"/>
        </w:rPr>
        <w:t>,</w:t>
      </w:r>
      <w:r w:rsidRPr="00FD486A">
        <w:rPr>
          <w:rFonts w:ascii="Times New Roman" w:hAnsi="Times New Roman" w:cs="Times New Roman"/>
        </w:rPr>
        <w:t xml:space="preserve"> K</w:t>
      </w:r>
      <w:r w:rsidR="0064496C" w:rsidRPr="00FD486A">
        <w:rPr>
          <w:rFonts w:ascii="Times New Roman" w:hAnsi="Times New Roman" w:cs="Times New Roman"/>
        </w:rPr>
        <w:t xml:space="preserve">. </w:t>
      </w:r>
      <w:r w:rsidRPr="00FD486A">
        <w:rPr>
          <w:rFonts w:ascii="Times New Roman" w:hAnsi="Times New Roman" w:cs="Times New Roman"/>
        </w:rPr>
        <w:t>R</w:t>
      </w:r>
      <w:r w:rsidR="0064496C" w:rsidRPr="00FD486A">
        <w:rPr>
          <w:rFonts w:ascii="Times New Roman" w:hAnsi="Times New Roman" w:cs="Times New Roman"/>
        </w:rPr>
        <w:t>.</w:t>
      </w:r>
      <w:r w:rsidRPr="00FD486A">
        <w:rPr>
          <w:rFonts w:ascii="Times New Roman" w:hAnsi="Times New Roman" w:cs="Times New Roman"/>
        </w:rPr>
        <w:t>, Christiansen</w:t>
      </w:r>
      <w:r w:rsidR="0064496C" w:rsidRPr="00FD486A">
        <w:rPr>
          <w:rFonts w:ascii="Times New Roman" w:hAnsi="Times New Roman" w:cs="Times New Roman"/>
        </w:rPr>
        <w:t>,</w:t>
      </w:r>
      <w:r w:rsidRPr="00FD486A">
        <w:rPr>
          <w:rFonts w:ascii="Times New Roman" w:hAnsi="Times New Roman" w:cs="Times New Roman"/>
        </w:rPr>
        <w:t xml:space="preserve"> F</w:t>
      </w:r>
      <w:r w:rsidR="0064496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Wandres</w:t>
      </w:r>
      <w:proofErr w:type="spellEnd"/>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 xml:space="preserve">, </w:t>
      </w:r>
      <w:r w:rsidR="0064496C" w:rsidRPr="00FD486A">
        <w:rPr>
          <w:rFonts w:ascii="Times New Roman" w:hAnsi="Times New Roman" w:cs="Times New Roman"/>
        </w:rPr>
        <w:t xml:space="preserve">&amp; </w:t>
      </w:r>
      <w:proofErr w:type="spellStart"/>
      <w:r w:rsidRPr="00FD486A">
        <w:rPr>
          <w:rFonts w:ascii="Times New Roman" w:hAnsi="Times New Roman" w:cs="Times New Roman"/>
        </w:rPr>
        <w:t>Bejder</w:t>
      </w:r>
      <w:proofErr w:type="spellEnd"/>
      <w:r w:rsidR="0064496C" w:rsidRPr="00FD486A">
        <w:rPr>
          <w:rFonts w:ascii="Times New Roman" w:hAnsi="Times New Roman" w:cs="Times New Roman"/>
        </w:rPr>
        <w:t>,</w:t>
      </w:r>
      <w:r w:rsidRPr="00FD486A">
        <w:rPr>
          <w:rFonts w:ascii="Times New Roman" w:hAnsi="Times New Roman" w:cs="Times New Roman"/>
        </w:rPr>
        <w:t xml:space="preserve"> L. </w:t>
      </w:r>
      <w:r w:rsidR="0064496C" w:rsidRPr="00FD486A">
        <w:rPr>
          <w:rFonts w:ascii="Times New Roman" w:hAnsi="Times New Roman" w:cs="Times New Roman"/>
        </w:rPr>
        <w:t>(</w:t>
      </w:r>
      <w:r w:rsidRPr="00FD486A">
        <w:rPr>
          <w:rFonts w:ascii="Times New Roman" w:hAnsi="Times New Roman" w:cs="Times New Roman"/>
        </w:rPr>
        <w:t>2017</w:t>
      </w:r>
      <w:r w:rsidR="0064496C" w:rsidRPr="00FD486A">
        <w:rPr>
          <w:rFonts w:ascii="Times New Roman" w:hAnsi="Times New Roman" w:cs="Times New Roman"/>
        </w:rPr>
        <w:t>)</w:t>
      </w:r>
      <w:r w:rsidRPr="00FD486A">
        <w:rPr>
          <w:rFonts w:ascii="Times New Roman" w:hAnsi="Times New Roman" w:cs="Times New Roman"/>
        </w:rPr>
        <w:t xml:space="preserve">. El Niño Southern Oscillation </w:t>
      </w:r>
    </w:p>
    <w:p w14:paraId="37A36E87" w14:textId="481B6AFA" w:rsidR="00FD1860" w:rsidRPr="00FD486A" w:rsidRDefault="00FD1860" w:rsidP="00D705BC">
      <w:pPr>
        <w:pStyle w:val="NoSpacing"/>
        <w:spacing w:line="480" w:lineRule="auto"/>
        <w:ind w:left="720"/>
        <w:rPr>
          <w:rFonts w:ascii="Times New Roman" w:hAnsi="Times New Roman" w:cs="Times New Roman"/>
        </w:rPr>
      </w:pPr>
      <w:r w:rsidRPr="00FD486A">
        <w:rPr>
          <w:rFonts w:ascii="Times New Roman" w:hAnsi="Times New Roman" w:cs="Times New Roman"/>
        </w:rPr>
        <w:lastRenderedPageBreak/>
        <w:t xml:space="preserve">influences the abundance and movements of a marine top predator in coastal waters. </w:t>
      </w:r>
      <w:r w:rsidRPr="00FD486A">
        <w:rPr>
          <w:rFonts w:ascii="Times New Roman" w:hAnsi="Times New Roman" w:cs="Times New Roman"/>
          <w:i/>
        </w:rPr>
        <w:t>Global Change Biology</w:t>
      </w:r>
      <w:r w:rsidR="0064496C" w:rsidRPr="00FD486A">
        <w:rPr>
          <w:rFonts w:ascii="Times New Roman" w:hAnsi="Times New Roman" w:cs="Times New Roman"/>
          <w:i/>
        </w:rPr>
        <w:t>,</w:t>
      </w:r>
      <w:r w:rsidRPr="00FD486A">
        <w:rPr>
          <w:rFonts w:ascii="Times New Roman" w:hAnsi="Times New Roman" w:cs="Times New Roman"/>
          <w:i/>
        </w:rPr>
        <w:t xml:space="preserve"> 2</w:t>
      </w:r>
      <w:r w:rsidR="0064496C" w:rsidRPr="00FD486A">
        <w:rPr>
          <w:rFonts w:ascii="Times New Roman" w:hAnsi="Times New Roman" w:cs="Times New Roman"/>
          <w:i/>
        </w:rPr>
        <w:t xml:space="preserve">4, </w:t>
      </w:r>
      <w:r w:rsidRPr="00FD486A">
        <w:rPr>
          <w:rFonts w:ascii="Times New Roman" w:hAnsi="Times New Roman" w:cs="Times New Roman"/>
        </w:rPr>
        <w:t>1085-1096.</w:t>
      </w:r>
      <w:r w:rsidR="00737EB4" w:rsidRPr="00FD486A">
        <w:rPr>
          <w:rFonts w:ascii="Times New Roman" w:hAnsi="Times New Roman" w:cs="Times New Roman"/>
        </w:rPr>
        <w:t xml:space="preserve"> https://doi.org/10.1111/gcb.13892</w:t>
      </w:r>
    </w:p>
    <w:p w14:paraId="76AF381E" w14:textId="77777777" w:rsidR="0064496C" w:rsidRPr="00FD486A" w:rsidRDefault="00D53F3F" w:rsidP="0064496C">
      <w:pPr>
        <w:pStyle w:val="NoSpacing"/>
        <w:spacing w:line="480" w:lineRule="auto"/>
        <w:rPr>
          <w:rFonts w:ascii="Times New Roman" w:hAnsi="Times New Roman" w:cs="Times New Roman"/>
        </w:rPr>
      </w:pPr>
      <w:proofErr w:type="spellStart"/>
      <w:r w:rsidRPr="00FD486A">
        <w:rPr>
          <w:rFonts w:ascii="Times New Roman" w:hAnsi="Times New Roman" w:cs="Times New Roman"/>
        </w:rPr>
        <w:t>Truchon</w:t>
      </w:r>
      <w:proofErr w:type="spellEnd"/>
      <w:r w:rsidRPr="00FD486A">
        <w:rPr>
          <w:rFonts w:ascii="Times New Roman" w:hAnsi="Times New Roman" w:cs="Times New Roman"/>
        </w:rPr>
        <w:t>, M</w:t>
      </w:r>
      <w:r w:rsidR="0064496C" w:rsidRPr="00FD486A">
        <w:rPr>
          <w:rFonts w:ascii="Times New Roman" w:hAnsi="Times New Roman" w:cs="Times New Roman"/>
        </w:rPr>
        <w:t>.</w:t>
      </w:r>
      <w:r w:rsidRPr="00FD486A">
        <w:rPr>
          <w:rFonts w:ascii="Times New Roman" w:hAnsi="Times New Roman" w:cs="Times New Roman"/>
        </w:rPr>
        <w:t>-H</w:t>
      </w:r>
      <w:r w:rsidR="0064496C" w:rsidRPr="00FD486A">
        <w:rPr>
          <w:rFonts w:ascii="Times New Roman" w:hAnsi="Times New Roman" w:cs="Times New Roman"/>
        </w:rPr>
        <w:t>.</w:t>
      </w:r>
      <w:r w:rsidRPr="00FD486A">
        <w:rPr>
          <w:rFonts w:ascii="Times New Roman" w:hAnsi="Times New Roman" w:cs="Times New Roman"/>
        </w:rPr>
        <w:t>, Measures</w:t>
      </w:r>
      <w:r w:rsidR="0064496C" w:rsidRPr="00FD486A">
        <w:rPr>
          <w:rFonts w:ascii="Times New Roman" w:hAnsi="Times New Roman" w:cs="Times New Roman"/>
        </w:rPr>
        <w:t>,</w:t>
      </w:r>
      <w:r w:rsidRPr="00FD486A">
        <w:rPr>
          <w:rFonts w:ascii="Times New Roman" w:hAnsi="Times New Roman" w:cs="Times New Roman"/>
        </w:rPr>
        <w:t xml:space="preserve"> L</w:t>
      </w:r>
      <w:r w:rsidR="0064496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L’Hérault</w:t>
      </w:r>
      <w:proofErr w:type="spellEnd"/>
      <w:r w:rsidR="0064496C" w:rsidRPr="00FD486A">
        <w:rPr>
          <w:rFonts w:ascii="Times New Roman" w:hAnsi="Times New Roman" w:cs="Times New Roman"/>
        </w:rPr>
        <w:t>,</w:t>
      </w:r>
      <w:r w:rsidRPr="00FD486A">
        <w:rPr>
          <w:rFonts w:ascii="Times New Roman" w:hAnsi="Times New Roman" w:cs="Times New Roman"/>
        </w:rPr>
        <w:t xml:space="preserve"> V</w:t>
      </w:r>
      <w:r w:rsidR="0064496C" w:rsidRPr="00FD486A">
        <w:rPr>
          <w:rFonts w:ascii="Times New Roman" w:hAnsi="Times New Roman" w:cs="Times New Roman"/>
        </w:rPr>
        <w:t>.</w:t>
      </w:r>
      <w:r w:rsidRPr="00FD486A">
        <w:rPr>
          <w:rFonts w:ascii="Times New Roman" w:hAnsi="Times New Roman" w:cs="Times New Roman"/>
        </w:rPr>
        <w:t xml:space="preserve">, </w:t>
      </w:r>
      <w:proofErr w:type="spellStart"/>
      <w:r w:rsidRPr="00FD486A">
        <w:rPr>
          <w:rFonts w:ascii="Times New Roman" w:hAnsi="Times New Roman" w:cs="Times New Roman"/>
        </w:rPr>
        <w:t>Brêthes</w:t>
      </w:r>
      <w:proofErr w:type="spellEnd"/>
      <w:r w:rsidR="0064496C" w:rsidRPr="00FD486A">
        <w:rPr>
          <w:rFonts w:ascii="Times New Roman" w:hAnsi="Times New Roman" w:cs="Times New Roman"/>
        </w:rPr>
        <w:t>,</w:t>
      </w:r>
      <w:r w:rsidRPr="00FD486A">
        <w:rPr>
          <w:rFonts w:ascii="Times New Roman" w:hAnsi="Times New Roman" w:cs="Times New Roman"/>
        </w:rPr>
        <w:t xml:space="preserve"> J</w:t>
      </w:r>
      <w:r w:rsidR="0064496C" w:rsidRPr="00FD486A">
        <w:rPr>
          <w:rFonts w:ascii="Times New Roman" w:hAnsi="Times New Roman" w:cs="Times New Roman"/>
        </w:rPr>
        <w:t>.</w:t>
      </w:r>
      <w:r w:rsidRPr="00FD486A">
        <w:rPr>
          <w:rFonts w:ascii="Times New Roman" w:hAnsi="Times New Roman" w:cs="Times New Roman"/>
        </w:rPr>
        <w:t>-C</w:t>
      </w:r>
      <w:r w:rsidR="0064496C" w:rsidRPr="00FD486A">
        <w:rPr>
          <w:rFonts w:ascii="Times New Roman" w:hAnsi="Times New Roman" w:cs="Times New Roman"/>
        </w:rPr>
        <w:t>.</w:t>
      </w:r>
      <w:r w:rsidRPr="00FD486A">
        <w:rPr>
          <w:rFonts w:ascii="Times New Roman" w:hAnsi="Times New Roman" w:cs="Times New Roman"/>
        </w:rPr>
        <w:t>, Galbraith</w:t>
      </w:r>
      <w:r w:rsidR="0064496C" w:rsidRPr="00FD486A">
        <w:rPr>
          <w:rFonts w:ascii="Times New Roman" w:hAnsi="Times New Roman" w:cs="Times New Roman"/>
        </w:rPr>
        <w:t>,</w:t>
      </w:r>
      <w:r w:rsidRPr="00FD486A">
        <w:rPr>
          <w:rFonts w:ascii="Times New Roman" w:hAnsi="Times New Roman" w:cs="Times New Roman"/>
        </w:rPr>
        <w:t xml:space="preserve"> P</w:t>
      </w:r>
      <w:r w:rsidR="0064496C" w:rsidRPr="00FD486A">
        <w:rPr>
          <w:rFonts w:ascii="Times New Roman" w:hAnsi="Times New Roman" w:cs="Times New Roman"/>
        </w:rPr>
        <w:t xml:space="preserve">. </w:t>
      </w:r>
      <w:r w:rsidRPr="00FD486A">
        <w:rPr>
          <w:rFonts w:ascii="Times New Roman" w:hAnsi="Times New Roman" w:cs="Times New Roman"/>
        </w:rPr>
        <w:t>S</w:t>
      </w:r>
      <w:r w:rsidR="0064496C" w:rsidRPr="00FD486A">
        <w:rPr>
          <w:rFonts w:ascii="Times New Roman" w:hAnsi="Times New Roman" w:cs="Times New Roman"/>
        </w:rPr>
        <w:t>.</w:t>
      </w:r>
      <w:r w:rsidRPr="00FD486A">
        <w:rPr>
          <w:rFonts w:ascii="Times New Roman" w:hAnsi="Times New Roman" w:cs="Times New Roman"/>
        </w:rPr>
        <w:t>, Harvey</w:t>
      </w:r>
      <w:r w:rsidR="0064496C" w:rsidRPr="00FD486A">
        <w:rPr>
          <w:rFonts w:ascii="Times New Roman" w:hAnsi="Times New Roman" w:cs="Times New Roman"/>
        </w:rPr>
        <w:t>,</w:t>
      </w:r>
      <w:r w:rsidRPr="00FD486A">
        <w:rPr>
          <w:rFonts w:ascii="Times New Roman" w:hAnsi="Times New Roman" w:cs="Times New Roman"/>
        </w:rPr>
        <w:t xml:space="preserve"> M</w:t>
      </w:r>
      <w:r w:rsidR="0064496C" w:rsidRPr="00FD486A">
        <w:rPr>
          <w:rFonts w:ascii="Times New Roman" w:hAnsi="Times New Roman" w:cs="Times New Roman"/>
        </w:rPr>
        <w:t>.</w:t>
      </w:r>
      <w:r w:rsidRPr="00FD486A">
        <w:rPr>
          <w:rFonts w:ascii="Times New Roman" w:hAnsi="Times New Roman" w:cs="Times New Roman"/>
        </w:rPr>
        <w:t>,</w:t>
      </w:r>
      <w:r w:rsidR="0064496C" w:rsidRPr="00FD486A">
        <w:rPr>
          <w:rFonts w:ascii="Times New Roman" w:hAnsi="Times New Roman" w:cs="Times New Roman"/>
        </w:rPr>
        <w:t xml:space="preserve"> . . .</w:t>
      </w:r>
      <w:r w:rsidRPr="00FD486A">
        <w:rPr>
          <w:rFonts w:ascii="Times New Roman" w:hAnsi="Times New Roman" w:cs="Times New Roman"/>
        </w:rPr>
        <w:t xml:space="preserve"> </w:t>
      </w:r>
    </w:p>
    <w:p w14:paraId="44B06CA3" w14:textId="4023CF37" w:rsidR="00D53F3F" w:rsidRPr="00FD486A" w:rsidRDefault="00D53F3F" w:rsidP="0064496C">
      <w:pPr>
        <w:pStyle w:val="NoSpacing"/>
        <w:spacing w:line="480" w:lineRule="auto"/>
        <w:ind w:left="720"/>
        <w:rPr>
          <w:rFonts w:ascii="Times New Roman" w:hAnsi="Times New Roman" w:cs="Times New Roman"/>
        </w:rPr>
      </w:pPr>
      <w:proofErr w:type="spellStart"/>
      <w:r w:rsidRPr="00FD486A">
        <w:rPr>
          <w:rFonts w:ascii="Times New Roman" w:hAnsi="Times New Roman" w:cs="Times New Roman"/>
        </w:rPr>
        <w:t>Lecomte</w:t>
      </w:r>
      <w:proofErr w:type="spellEnd"/>
      <w:r w:rsidR="0064496C" w:rsidRPr="00FD486A">
        <w:rPr>
          <w:rFonts w:ascii="Times New Roman" w:hAnsi="Times New Roman" w:cs="Times New Roman"/>
        </w:rPr>
        <w:t>,</w:t>
      </w:r>
      <w:r w:rsidRPr="00FD486A">
        <w:rPr>
          <w:rFonts w:ascii="Times New Roman" w:hAnsi="Times New Roman" w:cs="Times New Roman"/>
        </w:rPr>
        <w:t xml:space="preserve"> M. </w:t>
      </w:r>
      <w:r w:rsidR="0064496C" w:rsidRPr="00FD486A">
        <w:rPr>
          <w:rFonts w:ascii="Times New Roman" w:hAnsi="Times New Roman" w:cs="Times New Roman"/>
        </w:rPr>
        <w:t>(</w:t>
      </w:r>
      <w:r w:rsidRPr="00FD486A">
        <w:rPr>
          <w:rFonts w:ascii="Times New Roman" w:hAnsi="Times New Roman" w:cs="Times New Roman"/>
        </w:rPr>
        <w:t>2013</w:t>
      </w:r>
      <w:r w:rsidR="0064496C" w:rsidRPr="00FD486A">
        <w:rPr>
          <w:rFonts w:ascii="Times New Roman" w:hAnsi="Times New Roman" w:cs="Times New Roman"/>
        </w:rPr>
        <w:t>)</w:t>
      </w:r>
      <w:r w:rsidRPr="00FD486A">
        <w:rPr>
          <w:rFonts w:ascii="Times New Roman" w:hAnsi="Times New Roman" w:cs="Times New Roman"/>
        </w:rPr>
        <w:t>. Marine mammal strandings and environmental changes: a 15-year study in the St. Lawrence ecosystem.</w:t>
      </w:r>
      <w:r w:rsidR="00BF570A" w:rsidRPr="00FD486A">
        <w:rPr>
          <w:rFonts w:ascii="Times New Roman" w:hAnsi="Times New Roman" w:cs="Times New Roman"/>
        </w:rPr>
        <w:t xml:space="preserve"> </w:t>
      </w:r>
      <w:proofErr w:type="spellStart"/>
      <w:r w:rsidRPr="00FD486A">
        <w:rPr>
          <w:rFonts w:ascii="Times New Roman" w:hAnsi="Times New Roman" w:cs="Times New Roman"/>
          <w:i/>
        </w:rPr>
        <w:t>P</w:t>
      </w:r>
      <w:r w:rsidR="0064496C" w:rsidRPr="00FD486A">
        <w:rPr>
          <w:rFonts w:ascii="Times New Roman" w:hAnsi="Times New Roman" w:cs="Times New Roman"/>
          <w:i/>
        </w:rPr>
        <w:t>L</w:t>
      </w:r>
      <w:r w:rsidRPr="00FD486A">
        <w:rPr>
          <w:rFonts w:ascii="Times New Roman" w:hAnsi="Times New Roman" w:cs="Times New Roman"/>
          <w:i/>
        </w:rPr>
        <w:t>oS</w:t>
      </w:r>
      <w:proofErr w:type="spellEnd"/>
      <w:r w:rsidR="00CE367C" w:rsidRPr="00FD486A">
        <w:rPr>
          <w:rFonts w:ascii="Times New Roman" w:hAnsi="Times New Roman" w:cs="Times New Roman"/>
          <w:i/>
        </w:rPr>
        <w:t xml:space="preserve"> One</w:t>
      </w:r>
      <w:r w:rsidR="0064496C" w:rsidRPr="00FD486A">
        <w:rPr>
          <w:rFonts w:ascii="Times New Roman" w:hAnsi="Times New Roman" w:cs="Times New Roman"/>
          <w:i/>
        </w:rPr>
        <w:t>,</w:t>
      </w:r>
      <w:r w:rsidRPr="00FD486A">
        <w:rPr>
          <w:rFonts w:ascii="Times New Roman" w:hAnsi="Times New Roman" w:cs="Times New Roman"/>
          <w:i/>
        </w:rPr>
        <w:t xml:space="preserve"> 8</w:t>
      </w:r>
      <w:r w:rsidR="0064496C" w:rsidRPr="00FD486A">
        <w:rPr>
          <w:rFonts w:ascii="Times New Roman" w:hAnsi="Times New Roman" w:cs="Times New Roman"/>
          <w:i/>
        </w:rPr>
        <w:t>,</w:t>
      </w:r>
      <w:r w:rsidR="0064496C" w:rsidRPr="00FD486A">
        <w:rPr>
          <w:rFonts w:ascii="Times New Roman" w:hAnsi="Times New Roman" w:cs="Times New Roman"/>
        </w:rPr>
        <w:t xml:space="preserve"> </w:t>
      </w:r>
      <w:r w:rsidRPr="00FD486A">
        <w:rPr>
          <w:rFonts w:ascii="Times New Roman" w:hAnsi="Times New Roman" w:cs="Times New Roman"/>
        </w:rPr>
        <w:t>e59311.</w:t>
      </w:r>
      <w:r w:rsidR="00737EB4" w:rsidRPr="00FD486A">
        <w:rPr>
          <w:rFonts w:ascii="Times New Roman" w:hAnsi="Times New Roman" w:cs="Times New Roman"/>
        </w:rPr>
        <w:t xml:space="preserve"> https://doi.org/10.1371/journal.pone.0059311</w:t>
      </w:r>
    </w:p>
    <w:p w14:paraId="63AAA4CC" w14:textId="77777777" w:rsidR="009E54E1" w:rsidRPr="00FD486A" w:rsidRDefault="00B6703F" w:rsidP="009E54E1">
      <w:pPr>
        <w:pStyle w:val="NoSpacing"/>
        <w:spacing w:line="480" w:lineRule="auto"/>
        <w:rPr>
          <w:rFonts w:ascii="Times New Roman" w:hAnsi="Times New Roman" w:cs="Times New Roman"/>
        </w:rPr>
      </w:pPr>
      <w:r w:rsidRPr="00FD486A">
        <w:rPr>
          <w:rFonts w:ascii="Times New Roman" w:hAnsi="Times New Roman" w:cs="Times New Roman"/>
        </w:rPr>
        <w:t>Warlick</w:t>
      </w:r>
      <w:r w:rsidR="009E54E1" w:rsidRPr="00FD486A">
        <w:rPr>
          <w:rFonts w:ascii="Times New Roman" w:hAnsi="Times New Roman" w:cs="Times New Roman"/>
        </w:rPr>
        <w:t>,</w:t>
      </w:r>
      <w:r w:rsidRPr="00FD486A">
        <w:rPr>
          <w:rFonts w:ascii="Times New Roman" w:hAnsi="Times New Roman" w:cs="Times New Roman"/>
        </w:rPr>
        <w:t xml:space="preserve"> A</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Duffield</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A</w:t>
      </w:r>
      <w:r w:rsidR="009E54E1" w:rsidRPr="00FD486A">
        <w:rPr>
          <w:rFonts w:ascii="Times New Roman" w:hAnsi="Times New Roman" w:cs="Times New Roman"/>
        </w:rPr>
        <w:t>.</w:t>
      </w:r>
      <w:r w:rsidRPr="00FD486A">
        <w:rPr>
          <w:rFonts w:ascii="Times New Roman" w:hAnsi="Times New Roman" w:cs="Times New Roman"/>
        </w:rPr>
        <w:t>, Lambourn</w:t>
      </w:r>
      <w:r w:rsidR="009E54E1" w:rsidRPr="00FD486A">
        <w:rPr>
          <w:rFonts w:ascii="Times New Roman" w:hAnsi="Times New Roman" w:cs="Times New Roman"/>
        </w:rPr>
        <w:t>,</w:t>
      </w:r>
      <w:r w:rsidRPr="00FD486A">
        <w:rPr>
          <w:rFonts w:ascii="Times New Roman" w:hAnsi="Times New Roman" w:cs="Times New Roman"/>
        </w:rPr>
        <w:t xml:space="preserve"> D</w:t>
      </w:r>
      <w:r w:rsidR="009E54E1" w:rsidRPr="00FD486A">
        <w:rPr>
          <w:rFonts w:ascii="Times New Roman" w:hAnsi="Times New Roman" w:cs="Times New Roman"/>
        </w:rPr>
        <w:t xml:space="preserve">. </w:t>
      </w:r>
      <w:r w:rsidRPr="00FD486A">
        <w:rPr>
          <w:rFonts w:ascii="Times New Roman" w:hAnsi="Times New Roman" w:cs="Times New Roman"/>
        </w:rPr>
        <w:t>M</w:t>
      </w:r>
      <w:r w:rsidR="009E54E1" w:rsidRPr="00FD486A">
        <w:rPr>
          <w:rFonts w:ascii="Times New Roman" w:hAnsi="Times New Roman" w:cs="Times New Roman"/>
        </w:rPr>
        <w:t>.</w:t>
      </w:r>
      <w:r w:rsidRPr="00FD486A">
        <w:rPr>
          <w:rFonts w:ascii="Times New Roman" w:hAnsi="Times New Roman" w:cs="Times New Roman"/>
        </w:rPr>
        <w:t>, Jeffries</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J</w:t>
      </w:r>
      <w:r w:rsidR="009E54E1" w:rsidRPr="00FD486A">
        <w:rPr>
          <w:rFonts w:ascii="Times New Roman" w:hAnsi="Times New Roman" w:cs="Times New Roman"/>
        </w:rPr>
        <w:t>.</w:t>
      </w:r>
      <w:r w:rsidRPr="00FD486A">
        <w:rPr>
          <w:rFonts w:ascii="Times New Roman" w:hAnsi="Times New Roman" w:cs="Times New Roman"/>
        </w:rPr>
        <w:t xml:space="preserve">, </w:t>
      </w:r>
      <w:r w:rsidR="00CA2013" w:rsidRPr="00FD486A">
        <w:rPr>
          <w:rFonts w:ascii="Times New Roman" w:hAnsi="Times New Roman" w:cs="Times New Roman"/>
        </w:rPr>
        <w:t>Rice</w:t>
      </w:r>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M</w:t>
      </w:r>
      <w:r w:rsidR="009E54E1" w:rsidRPr="00FD486A">
        <w:rPr>
          <w:rFonts w:ascii="Times New Roman" w:hAnsi="Times New Roman" w:cs="Times New Roman"/>
        </w:rPr>
        <w:t>.</w:t>
      </w:r>
      <w:r w:rsidR="00CA2013" w:rsidRPr="00FD486A">
        <w:rPr>
          <w:rFonts w:ascii="Times New Roman" w:hAnsi="Times New Roman" w:cs="Times New Roman"/>
        </w:rPr>
        <w:t xml:space="preserve">, </w:t>
      </w:r>
      <w:proofErr w:type="spellStart"/>
      <w:r w:rsidR="00CA2013" w:rsidRPr="00FD486A">
        <w:rPr>
          <w:rFonts w:ascii="Times New Roman" w:hAnsi="Times New Roman" w:cs="Times New Roman"/>
        </w:rPr>
        <w:t>Gaydos</w:t>
      </w:r>
      <w:proofErr w:type="spellEnd"/>
      <w:r w:rsidR="009E54E1" w:rsidRPr="00FD486A">
        <w:rPr>
          <w:rFonts w:ascii="Times New Roman" w:hAnsi="Times New Roman" w:cs="Times New Roman"/>
        </w:rPr>
        <w:t>,</w:t>
      </w:r>
      <w:r w:rsidR="00CA2013" w:rsidRPr="00FD486A">
        <w:rPr>
          <w:rFonts w:ascii="Times New Roman" w:hAnsi="Times New Roman" w:cs="Times New Roman"/>
        </w:rPr>
        <w:t xml:space="preserve"> J</w:t>
      </w:r>
      <w:r w:rsidR="009E54E1" w:rsidRPr="00FD486A">
        <w:rPr>
          <w:rFonts w:ascii="Times New Roman" w:hAnsi="Times New Roman" w:cs="Times New Roman"/>
        </w:rPr>
        <w:t xml:space="preserve">. </w:t>
      </w:r>
      <w:r w:rsidR="00CA2013" w:rsidRPr="00FD486A">
        <w:rPr>
          <w:rFonts w:ascii="Times New Roman" w:hAnsi="Times New Roman" w:cs="Times New Roman"/>
        </w:rPr>
        <w:t>K</w:t>
      </w:r>
      <w:r w:rsidR="009E54E1" w:rsidRPr="00FD486A">
        <w:rPr>
          <w:rFonts w:ascii="Times New Roman" w:hAnsi="Times New Roman" w:cs="Times New Roman"/>
        </w:rPr>
        <w:t>.</w:t>
      </w:r>
      <w:r w:rsidR="00CA2013" w:rsidRPr="00FD486A">
        <w:rPr>
          <w:rFonts w:ascii="Times New Roman" w:hAnsi="Times New Roman" w:cs="Times New Roman"/>
        </w:rPr>
        <w:t xml:space="preserve">, </w:t>
      </w:r>
      <w:r w:rsidR="009E54E1" w:rsidRPr="00FD486A">
        <w:rPr>
          <w:rFonts w:ascii="Times New Roman" w:hAnsi="Times New Roman" w:cs="Times New Roman"/>
        </w:rPr>
        <w:t>…</w:t>
      </w:r>
      <w:r w:rsidR="00CA2013" w:rsidRPr="00FD486A">
        <w:rPr>
          <w:rFonts w:ascii="Times New Roman" w:hAnsi="Times New Roman" w:cs="Times New Roman"/>
        </w:rPr>
        <w:t xml:space="preserve"> </w:t>
      </w:r>
    </w:p>
    <w:p w14:paraId="6CF3D30B" w14:textId="77777777" w:rsidR="009E54E1" w:rsidRPr="00FD486A" w:rsidRDefault="00CA2013" w:rsidP="009E54E1">
      <w:pPr>
        <w:pStyle w:val="NoSpacing"/>
        <w:spacing w:line="480" w:lineRule="auto"/>
        <w:ind w:firstLine="720"/>
        <w:rPr>
          <w:rFonts w:ascii="Times New Roman" w:hAnsi="Times New Roman" w:cs="Times New Roman"/>
        </w:rPr>
      </w:pPr>
      <w:r w:rsidRPr="00FD486A">
        <w:rPr>
          <w:rFonts w:ascii="Times New Roman" w:hAnsi="Times New Roman" w:cs="Times New Roman"/>
        </w:rPr>
        <w:t>Norman</w:t>
      </w:r>
      <w:r w:rsidR="009E54E1" w:rsidRPr="00FD486A">
        <w:rPr>
          <w:rFonts w:ascii="Times New Roman" w:hAnsi="Times New Roman" w:cs="Times New Roman"/>
        </w:rPr>
        <w:t>,</w:t>
      </w:r>
      <w:r w:rsidRPr="00FD486A">
        <w:rPr>
          <w:rFonts w:ascii="Times New Roman" w:hAnsi="Times New Roman" w:cs="Times New Roman"/>
        </w:rPr>
        <w:t xml:space="preserve"> S</w:t>
      </w:r>
      <w:r w:rsidR="009E54E1" w:rsidRPr="00FD486A">
        <w:rPr>
          <w:rFonts w:ascii="Times New Roman" w:hAnsi="Times New Roman" w:cs="Times New Roman"/>
        </w:rPr>
        <w:t xml:space="preserve">. </w:t>
      </w:r>
      <w:r w:rsidRPr="00FD486A">
        <w:rPr>
          <w:rFonts w:ascii="Times New Roman" w:hAnsi="Times New Roman" w:cs="Times New Roman"/>
        </w:rPr>
        <w:t xml:space="preserve">A. </w:t>
      </w:r>
      <w:r w:rsidR="009E54E1" w:rsidRPr="00FD486A">
        <w:rPr>
          <w:rFonts w:ascii="Times New Roman" w:hAnsi="Times New Roman" w:cs="Times New Roman"/>
        </w:rPr>
        <w:t>(</w:t>
      </w:r>
      <w:r w:rsidRPr="00FD486A">
        <w:rPr>
          <w:rFonts w:ascii="Times New Roman" w:hAnsi="Times New Roman" w:cs="Times New Roman"/>
        </w:rPr>
        <w:t>2018</w:t>
      </w:r>
      <w:r w:rsidR="009E54E1" w:rsidRPr="00FD486A">
        <w:rPr>
          <w:rFonts w:ascii="Times New Roman" w:hAnsi="Times New Roman" w:cs="Times New Roman"/>
        </w:rPr>
        <w:t>)</w:t>
      </w:r>
      <w:r w:rsidRPr="00FD486A">
        <w:rPr>
          <w:rFonts w:ascii="Times New Roman" w:hAnsi="Times New Roman" w:cs="Times New Roman"/>
        </w:rPr>
        <w:t>.</w:t>
      </w:r>
      <w:r w:rsidR="009E54E1" w:rsidRPr="00FD486A">
        <w:rPr>
          <w:rFonts w:ascii="Times New Roman" w:hAnsi="Times New Roman" w:cs="Times New Roman"/>
        </w:rPr>
        <w:t xml:space="preserve"> </w:t>
      </w:r>
      <w:r w:rsidRPr="00FD486A">
        <w:rPr>
          <w:rFonts w:ascii="Times New Roman" w:hAnsi="Times New Roman" w:cs="Times New Roman"/>
        </w:rPr>
        <w:t xml:space="preserve">Spatio-temporal characterization of pinniped strandings and </w:t>
      </w:r>
    </w:p>
    <w:p w14:paraId="61F2F624" w14:textId="7C660BE0" w:rsidR="00B6703F" w:rsidRPr="00FD486A" w:rsidRDefault="00CA2013" w:rsidP="009E54E1">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human interaction cases in the Pacific Northwest, 1991-2016. </w:t>
      </w:r>
      <w:r w:rsidRPr="00FD486A">
        <w:rPr>
          <w:rFonts w:ascii="Times New Roman" w:hAnsi="Times New Roman" w:cs="Times New Roman"/>
          <w:i/>
        </w:rPr>
        <w:t>Aquatic Mammals</w:t>
      </w:r>
      <w:r w:rsidR="009E54E1" w:rsidRPr="00FD486A">
        <w:rPr>
          <w:rFonts w:ascii="Times New Roman" w:hAnsi="Times New Roman" w:cs="Times New Roman"/>
          <w:i/>
        </w:rPr>
        <w:t>,</w:t>
      </w:r>
      <w:r w:rsidRPr="00FD486A">
        <w:rPr>
          <w:rFonts w:ascii="Times New Roman" w:hAnsi="Times New Roman" w:cs="Times New Roman"/>
          <w:i/>
        </w:rPr>
        <w:t xml:space="preserve"> 44</w:t>
      </w:r>
      <w:r w:rsidR="009E54E1" w:rsidRPr="00FD486A">
        <w:rPr>
          <w:rFonts w:ascii="Times New Roman" w:hAnsi="Times New Roman" w:cs="Times New Roman"/>
          <w:i/>
        </w:rPr>
        <w:t>,</w:t>
      </w:r>
      <w:r w:rsidR="009E54E1" w:rsidRPr="00FD486A">
        <w:rPr>
          <w:rFonts w:ascii="Times New Roman" w:hAnsi="Times New Roman" w:cs="Times New Roman"/>
        </w:rPr>
        <w:t xml:space="preserve"> </w:t>
      </w:r>
      <w:r w:rsidRPr="00FD486A">
        <w:rPr>
          <w:rFonts w:ascii="Times New Roman" w:hAnsi="Times New Roman" w:cs="Times New Roman"/>
        </w:rPr>
        <w:t xml:space="preserve">299-318. </w:t>
      </w:r>
      <w:r w:rsidR="00737EB4" w:rsidRPr="00FD486A">
        <w:rPr>
          <w:rFonts w:ascii="Times New Roman" w:hAnsi="Times New Roman" w:cs="Times New Roman"/>
        </w:rPr>
        <w:t>https://doi.org/10.1578/AM.44.3.2018.299</w:t>
      </w:r>
    </w:p>
    <w:p w14:paraId="658AF238" w14:textId="77777777" w:rsidR="009B2E9C" w:rsidRDefault="009B2E9C" w:rsidP="009B2E9C">
      <w:pPr>
        <w:pStyle w:val="NoSpacing"/>
        <w:spacing w:line="480" w:lineRule="auto"/>
        <w:rPr>
          <w:rFonts w:ascii="Times New Roman" w:hAnsi="Times New Roman" w:cs="Times New Roman"/>
        </w:rPr>
      </w:pPr>
      <w:r w:rsidRPr="009B2E9C">
        <w:rPr>
          <w:rFonts w:ascii="Times New Roman" w:hAnsi="Times New Roman" w:cs="Times New Roman"/>
        </w:rPr>
        <w:t>Walther, G.</w:t>
      </w:r>
      <w:r>
        <w:rPr>
          <w:rFonts w:ascii="Times New Roman" w:hAnsi="Times New Roman" w:cs="Times New Roman"/>
        </w:rPr>
        <w:t xml:space="preserve"> R., Post, E., Convey, P., Menzel, A., Parmesan, C.,</w:t>
      </w:r>
      <w:r w:rsidRPr="009B2E9C">
        <w:rPr>
          <w:rFonts w:ascii="Times New Roman" w:hAnsi="Times New Roman" w:cs="Times New Roman"/>
        </w:rPr>
        <w:t xml:space="preserve"> </w:t>
      </w:r>
      <w:proofErr w:type="spellStart"/>
      <w:r w:rsidRPr="009B2E9C">
        <w:rPr>
          <w:rFonts w:ascii="Times New Roman" w:hAnsi="Times New Roman" w:cs="Times New Roman"/>
        </w:rPr>
        <w:t>Beebee</w:t>
      </w:r>
      <w:proofErr w:type="spellEnd"/>
      <w:r w:rsidRPr="009B2E9C">
        <w:rPr>
          <w:rFonts w:ascii="Times New Roman" w:hAnsi="Times New Roman" w:cs="Times New Roman"/>
        </w:rPr>
        <w:t>, T.</w:t>
      </w:r>
      <w:r>
        <w:rPr>
          <w:rFonts w:ascii="Times New Roman" w:hAnsi="Times New Roman" w:cs="Times New Roman"/>
        </w:rPr>
        <w:t xml:space="preserve"> </w:t>
      </w:r>
      <w:r w:rsidRPr="009B2E9C">
        <w:rPr>
          <w:rFonts w:ascii="Times New Roman" w:hAnsi="Times New Roman" w:cs="Times New Roman"/>
        </w:rPr>
        <w:t>J.</w:t>
      </w:r>
      <w:r>
        <w:rPr>
          <w:rFonts w:ascii="Times New Roman" w:hAnsi="Times New Roman" w:cs="Times New Roman"/>
        </w:rPr>
        <w:t xml:space="preserve"> C., … </w:t>
      </w:r>
      <w:proofErr w:type="spellStart"/>
      <w:r>
        <w:rPr>
          <w:rFonts w:ascii="Times New Roman" w:hAnsi="Times New Roman" w:cs="Times New Roman"/>
        </w:rPr>
        <w:t>Bairlein</w:t>
      </w:r>
      <w:proofErr w:type="spellEnd"/>
      <w:r>
        <w:rPr>
          <w:rFonts w:ascii="Times New Roman" w:hAnsi="Times New Roman" w:cs="Times New Roman"/>
        </w:rPr>
        <w:t>, F.</w:t>
      </w:r>
      <w:r w:rsidRPr="009B2E9C">
        <w:rPr>
          <w:rFonts w:ascii="Times New Roman" w:hAnsi="Times New Roman" w:cs="Times New Roman"/>
        </w:rPr>
        <w:t xml:space="preserve"> </w:t>
      </w:r>
    </w:p>
    <w:p w14:paraId="796321F9" w14:textId="2555AFC5" w:rsidR="009B2E9C" w:rsidRDefault="009B2E9C" w:rsidP="001B3EBE">
      <w:pPr>
        <w:pStyle w:val="NoSpacing"/>
        <w:spacing w:line="480" w:lineRule="auto"/>
        <w:ind w:firstLine="720"/>
        <w:rPr>
          <w:rFonts w:ascii="Times New Roman" w:hAnsi="Times New Roman" w:cs="Times New Roman"/>
        </w:rPr>
      </w:pPr>
      <w:r>
        <w:rPr>
          <w:rFonts w:ascii="Times New Roman" w:hAnsi="Times New Roman" w:cs="Times New Roman"/>
        </w:rPr>
        <w:t>(2002).</w:t>
      </w:r>
      <w:r w:rsidRPr="009B2E9C">
        <w:rPr>
          <w:rFonts w:ascii="Times New Roman" w:hAnsi="Times New Roman" w:cs="Times New Roman"/>
        </w:rPr>
        <w:t xml:space="preserve"> Ecological</w:t>
      </w:r>
      <w:r>
        <w:rPr>
          <w:rFonts w:ascii="Times New Roman" w:hAnsi="Times New Roman" w:cs="Times New Roman"/>
        </w:rPr>
        <w:t xml:space="preserve"> </w:t>
      </w:r>
      <w:r w:rsidRPr="009B2E9C">
        <w:rPr>
          <w:rFonts w:ascii="Times New Roman" w:hAnsi="Times New Roman" w:cs="Times New Roman"/>
        </w:rPr>
        <w:t>resp</w:t>
      </w:r>
      <w:r>
        <w:rPr>
          <w:rFonts w:ascii="Times New Roman" w:hAnsi="Times New Roman" w:cs="Times New Roman"/>
        </w:rPr>
        <w:t xml:space="preserve">onses to recent climate change. </w:t>
      </w:r>
      <w:r w:rsidRPr="001B3EBE">
        <w:rPr>
          <w:rFonts w:ascii="Times New Roman" w:hAnsi="Times New Roman" w:cs="Times New Roman"/>
          <w:i/>
        </w:rPr>
        <w:t>Nature, 416(6879),</w:t>
      </w:r>
      <w:r>
        <w:rPr>
          <w:rFonts w:ascii="Times New Roman" w:hAnsi="Times New Roman" w:cs="Times New Roman"/>
        </w:rPr>
        <w:t xml:space="preserve"> 389-</w:t>
      </w:r>
      <w:r w:rsidRPr="009B2E9C">
        <w:rPr>
          <w:rFonts w:ascii="Times New Roman" w:hAnsi="Times New Roman" w:cs="Times New Roman"/>
        </w:rPr>
        <w:t>395.</w:t>
      </w:r>
    </w:p>
    <w:p w14:paraId="34C6D1E9" w14:textId="77777777" w:rsidR="00326EC7" w:rsidRPr="00FD486A" w:rsidRDefault="00464173" w:rsidP="00464173">
      <w:pPr>
        <w:pStyle w:val="NoSpacing"/>
        <w:spacing w:line="480" w:lineRule="auto"/>
        <w:rPr>
          <w:rFonts w:ascii="Times New Roman" w:hAnsi="Times New Roman" w:cs="Times New Roman"/>
        </w:rPr>
      </w:pPr>
      <w:proofErr w:type="spellStart"/>
      <w:r w:rsidRPr="00FD486A">
        <w:rPr>
          <w:rFonts w:ascii="Times New Roman" w:hAnsi="Times New Roman" w:cs="Times New Roman"/>
        </w:rPr>
        <w:t>Wolter</w:t>
      </w:r>
      <w:proofErr w:type="spellEnd"/>
      <w:r w:rsidR="00326EC7" w:rsidRPr="00FD486A">
        <w:rPr>
          <w:rFonts w:ascii="Times New Roman" w:hAnsi="Times New Roman" w:cs="Times New Roman"/>
        </w:rPr>
        <w:t>,</w:t>
      </w:r>
      <w:r w:rsidRPr="00FD486A">
        <w:rPr>
          <w:rFonts w:ascii="Times New Roman" w:hAnsi="Times New Roman" w:cs="Times New Roman"/>
        </w:rPr>
        <w:t xml:space="preserve"> K</w:t>
      </w:r>
      <w:r w:rsidR="00326EC7" w:rsidRPr="00FD486A">
        <w:rPr>
          <w:rFonts w:ascii="Times New Roman" w:hAnsi="Times New Roman" w:cs="Times New Roman"/>
        </w:rPr>
        <w:t>.</w:t>
      </w:r>
      <w:r w:rsidRPr="00FD486A">
        <w:rPr>
          <w:rFonts w:ascii="Times New Roman" w:hAnsi="Times New Roman" w:cs="Times New Roman"/>
        </w:rPr>
        <w:t xml:space="preserve">, </w:t>
      </w:r>
      <w:r w:rsidR="00326EC7" w:rsidRPr="00FD486A">
        <w:rPr>
          <w:rFonts w:ascii="Times New Roman" w:hAnsi="Times New Roman" w:cs="Times New Roman"/>
        </w:rPr>
        <w:t xml:space="preserve">&amp; </w:t>
      </w:r>
      <w:proofErr w:type="spellStart"/>
      <w:r w:rsidRPr="00FD486A">
        <w:rPr>
          <w:rFonts w:ascii="Times New Roman" w:hAnsi="Times New Roman" w:cs="Times New Roman"/>
        </w:rPr>
        <w:t>Timlin</w:t>
      </w:r>
      <w:proofErr w:type="spellEnd"/>
      <w:r w:rsidR="00326EC7" w:rsidRPr="00FD486A">
        <w:rPr>
          <w:rFonts w:ascii="Times New Roman" w:hAnsi="Times New Roman" w:cs="Times New Roman"/>
        </w:rPr>
        <w:t>,</w:t>
      </w:r>
      <w:r w:rsidRPr="00FD486A">
        <w:rPr>
          <w:rFonts w:ascii="Times New Roman" w:hAnsi="Times New Roman" w:cs="Times New Roman"/>
        </w:rPr>
        <w:t xml:space="preserve"> M</w:t>
      </w:r>
      <w:r w:rsidR="00326EC7" w:rsidRPr="00FD486A">
        <w:rPr>
          <w:rFonts w:ascii="Times New Roman" w:hAnsi="Times New Roman" w:cs="Times New Roman"/>
        </w:rPr>
        <w:t xml:space="preserve">. </w:t>
      </w:r>
      <w:r w:rsidRPr="00FD486A">
        <w:rPr>
          <w:rFonts w:ascii="Times New Roman" w:hAnsi="Times New Roman" w:cs="Times New Roman"/>
        </w:rPr>
        <w:t xml:space="preserve">S. </w:t>
      </w:r>
      <w:r w:rsidR="00326EC7" w:rsidRPr="00FD486A">
        <w:rPr>
          <w:rFonts w:ascii="Times New Roman" w:hAnsi="Times New Roman" w:cs="Times New Roman"/>
        </w:rPr>
        <w:t>(</w:t>
      </w:r>
      <w:r w:rsidRPr="00FD486A">
        <w:rPr>
          <w:rFonts w:ascii="Times New Roman" w:hAnsi="Times New Roman" w:cs="Times New Roman"/>
        </w:rPr>
        <w:t>1993</w:t>
      </w:r>
      <w:r w:rsidR="00326EC7" w:rsidRPr="00FD486A">
        <w:rPr>
          <w:rFonts w:ascii="Times New Roman" w:hAnsi="Times New Roman" w:cs="Times New Roman"/>
        </w:rPr>
        <w:t>)</w:t>
      </w:r>
      <w:r w:rsidRPr="00FD486A">
        <w:rPr>
          <w:rFonts w:ascii="Times New Roman" w:hAnsi="Times New Roman" w:cs="Times New Roman"/>
        </w:rPr>
        <w:t xml:space="preserve">. Monitoring ENSO in COADS with a seasonally adjusted </w:t>
      </w:r>
    </w:p>
    <w:p w14:paraId="32C05474" w14:textId="60579024" w:rsidR="00464173" w:rsidRPr="00FD486A" w:rsidRDefault="00464173" w:rsidP="00326EC7">
      <w:pPr>
        <w:pStyle w:val="NoSpacing"/>
        <w:spacing w:line="480" w:lineRule="auto"/>
        <w:ind w:left="720"/>
        <w:rPr>
          <w:rFonts w:ascii="Times New Roman" w:hAnsi="Times New Roman" w:cs="Times New Roman"/>
        </w:rPr>
      </w:pPr>
      <w:r w:rsidRPr="00FD486A">
        <w:rPr>
          <w:rFonts w:ascii="Times New Roman" w:hAnsi="Times New Roman" w:cs="Times New Roman"/>
        </w:rPr>
        <w:t xml:space="preserve">principal component index. </w:t>
      </w:r>
      <w:r w:rsidR="00757324" w:rsidRPr="00FD486A">
        <w:rPr>
          <w:rFonts w:ascii="Times New Roman" w:hAnsi="Times New Roman" w:cs="Times New Roman"/>
        </w:rPr>
        <w:t xml:space="preserve">In </w:t>
      </w:r>
      <w:r w:rsidRPr="00FD486A">
        <w:rPr>
          <w:rFonts w:ascii="Times New Roman" w:hAnsi="Times New Roman" w:cs="Times New Roman"/>
        </w:rPr>
        <w:t>Proceedings of the 17th Climate Diagnostics Workshop, NOAA/N MC/CAC, NSSL, Oklahoma Climate Survey, CIMMS and the School of Meteorology, University of Oklahoma</w:t>
      </w:r>
      <w:r w:rsidR="00757324" w:rsidRPr="00FD486A">
        <w:rPr>
          <w:rFonts w:ascii="Times New Roman" w:hAnsi="Times New Roman" w:cs="Times New Roman"/>
        </w:rPr>
        <w:t>, Norman, OK</w:t>
      </w:r>
      <w:r w:rsidRPr="00FD486A">
        <w:rPr>
          <w:rFonts w:ascii="Times New Roman" w:hAnsi="Times New Roman" w:cs="Times New Roman"/>
        </w:rPr>
        <w:t>.</w:t>
      </w:r>
      <w:r w:rsidR="00757324" w:rsidRPr="00FD486A">
        <w:rPr>
          <w:rFonts w:ascii="Times New Roman" w:hAnsi="Times New Roman" w:cs="Times New Roman"/>
        </w:rPr>
        <w:t xml:space="preserve"> Retrieved from https://www.esrl.noaa.gov/psd/enso/mei/WT1.pdf (accessed 18 August 2018).</w:t>
      </w:r>
    </w:p>
    <w:p w14:paraId="37F222A4" w14:textId="77777777" w:rsidR="00326EC7" w:rsidRPr="00FD486A" w:rsidRDefault="00464173" w:rsidP="00464173">
      <w:pPr>
        <w:pStyle w:val="NoSpacing"/>
        <w:spacing w:line="480" w:lineRule="auto"/>
        <w:rPr>
          <w:rFonts w:ascii="Times New Roman" w:hAnsi="Times New Roman" w:cs="Times New Roman"/>
        </w:rPr>
      </w:pPr>
      <w:proofErr w:type="spellStart"/>
      <w:r w:rsidRPr="00FD486A">
        <w:rPr>
          <w:rFonts w:ascii="Times New Roman" w:hAnsi="Times New Roman" w:cs="Times New Roman"/>
        </w:rPr>
        <w:t>Wolter</w:t>
      </w:r>
      <w:proofErr w:type="spellEnd"/>
      <w:r w:rsidR="00326EC7" w:rsidRPr="00FD486A">
        <w:rPr>
          <w:rFonts w:ascii="Times New Roman" w:hAnsi="Times New Roman" w:cs="Times New Roman"/>
        </w:rPr>
        <w:t>,</w:t>
      </w:r>
      <w:r w:rsidRPr="00FD486A">
        <w:rPr>
          <w:rFonts w:ascii="Times New Roman" w:hAnsi="Times New Roman" w:cs="Times New Roman"/>
        </w:rPr>
        <w:t xml:space="preserve"> K</w:t>
      </w:r>
      <w:r w:rsidR="00326EC7" w:rsidRPr="00FD486A">
        <w:rPr>
          <w:rFonts w:ascii="Times New Roman" w:hAnsi="Times New Roman" w:cs="Times New Roman"/>
        </w:rPr>
        <w:t>.</w:t>
      </w:r>
      <w:r w:rsidRPr="00FD486A">
        <w:rPr>
          <w:rFonts w:ascii="Times New Roman" w:hAnsi="Times New Roman" w:cs="Times New Roman"/>
        </w:rPr>
        <w:t xml:space="preserve">, </w:t>
      </w:r>
      <w:r w:rsidR="00326EC7" w:rsidRPr="00FD486A">
        <w:rPr>
          <w:rFonts w:ascii="Times New Roman" w:hAnsi="Times New Roman" w:cs="Times New Roman"/>
        </w:rPr>
        <w:t xml:space="preserve">&amp; </w:t>
      </w:r>
      <w:proofErr w:type="spellStart"/>
      <w:r w:rsidRPr="00FD486A">
        <w:rPr>
          <w:rFonts w:ascii="Times New Roman" w:hAnsi="Times New Roman" w:cs="Times New Roman"/>
        </w:rPr>
        <w:t>Timlin</w:t>
      </w:r>
      <w:proofErr w:type="spellEnd"/>
      <w:r w:rsidR="00326EC7" w:rsidRPr="00FD486A">
        <w:rPr>
          <w:rFonts w:ascii="Times New Roman" w:hAnsi="Times New Roman" w:cs="Times New Roman"/>
        </w:rPr>
        <w:t>,</w:t>
      </w:r>
      <w:r w:rsidRPr="00FD486A">
        <w:rPr>
          <w:rFonts w:ascii="Times New Roman" w:hAnsi="Times New Roman" w:cs="Times New Roman"/>
        </w:rPr>
        <w:t xml:space="preserve"> M</w:t>
      </w:r>
      <w:r w:rsidR="00326EC7" w:rsidRPr="00FD486A">
        <w:rPr>
          <w:rFonts w:ascii="Times New Roman" w:hAnsi="Times New Roman" w:cs="Times New Roman"/>
        </w:rPr>
        <w:t xml:space="preserve">. </w:t>
      </w:r>
      <w:r w:rsidRPr="00FD486A">
        <w:rPr>
          <w:rFonts w:ascii="Times New Roman" w:hAnsi="Times New Roman" w:cs="Times New Roman"/>
        </w:rPr>
        <w:t xml:space="preserve">S. </w:t>
      </w:r>
      <w:r w:rsidR="00326EC7" w:rsidRPr="00FD486A">
        <w:rPr>
          <w:rFonts w:ascii="Times New Roman" w:hAnsi="Times New Roman" w:cs="Times New Roman"/>
        </w:rPr>
        <w:t>(</w:t>
      </w:r>
      <w:r w:rsidRPr="00FD486A">
        <w:rPr>
          <w:rFonts w:ascii="Times New Roman" w:hAnsi="Times New Roman" w:cs="Times New Roman"/>
        </w:rPr>
        <w:t>1998</w:t>
      </w:r>
      <w:r w:rsidR="00326EC7" w:rsidRPr="00FD486A">
        <w:rPr>
          <w:rFonts w:ascii="Times New Roman" w:hAnsi="Times New Roman" w:cs="Times New Roman"/>
        </w:rPr>
        <w:t>)</w:t>
      </w:r>
      <w:r w:rsidRPr="00FD486A">
        <w:rPr>
          <w:rFonts w:ascii="Times New Roman" w:hAnsi="Times New Roman" w:cs="Times New Roman"/>
        </w:rPr>
        <w:t xml:space="preserve">. Measuring the strength of ENSO events—how does 1997/98 </w:t>
      </w:r>
    </w:p>
    <w:p w14:paraId="551BDBD7" w14:textId="00870035" w:rsidR="00464173" w:rsidRDefault="00464173" w:rsidP="00464173">
      <w:pPr>
        <w:pStyle w:val="NoSpacing"/>
        <w:spacing w:line="480" w:lineRule="auto"/>
        <w:ind w:firstLine="720"/>
        <w:rPr>
          <w:rFonts w:ascii="Times New Roman" w:hAnsi="Times New Roman" w:cs="Times New Roman"/>
        </w:rPr>
      </w:pPr>
      <w:r w:rsidRPr="00FD486A">
        <w:rPr>
          <w:rFonts w:ascii="Times New Roman" w:hAnsi="Times New Roman" w:cs="Times New Roman"/>
        </w:rPr>
        <w:t xml:space="preserve">rank? </w:t>
      </w:r>
      <w:r w:rsidRPr="00FD486A">
        <w:rPr>
          <w:rFonts w:ascii="Times New Roman" w:hAnsi="Times New Roman" w:cs="Times New Roman"/>
          <w:i/>
        </w:rPr>
        <w:t>Weather</w:t>
      </w:r>
      <w:r w:rsidR="00326EC7" w:rsidRPr="00FD486A">
        <w:rPr>
          <w:rFonts w:ascii="Times New Roman" w:hAnsi="Times New Roman" w:cs="Times New Roman"/>
          <w:i/>
        </w:rPr>
        <w:t>,</w:t>
      </w:r>
      <w:r w:rsidRPr="00FD486A">
        <w:rPr>
          <w:rFonts w:ascii="Times New Roman" w:hAnsi="Times New Roman" w:cs="Times New Roman"/>
          <w:i/>
        </w:rPr>
        <w:t xml:space="preserve"> 53</w:t>
      </w:r>
      <w:r w:rsidR="00326EC7" w:rsidRPr="00FD486A">
        <w:rPr>
          <w:rFonts w:ascii="Times New Roman" w:hAnsi="Times New Roman" w:cs="Times New Roman"/>
          <w:i/>
        </w:rPr>
        <w:t>,</w:t>
      </w:r>
      <w:r w:rsidR="00326EC7" w:rsidRPr="00FD486A">
        <w:rPr>
          <w:rFonts w:ascii="Times New Roman" w:hAnsi="Times New Roman" w:cs="Times New Roman"/>
        </w:rPr>
        <w:t xml:space="preserve"> </w:t>
      </w:r>
      <w:r w:rsidRPr="00FD486A">
        <w:rPr>
          <w:rFonts w:ascii="Times New Roman" w:hAnsi="Times New Roman" w:cs="Times New Roman"/>
        </w:rPr>
        <w:t>315-324.</w:t>
      </w:r>
      <w:r w:rsidR="00737EB4" w:rsidRPr="00FD486A">
        <w:rPr>
          <w:rFonts w:ascii="Times New Roman" w:hAnsi="Times New Roman" w:cs="Times New Roman"/>
        </w:rPr>
        <w:t xml:space="preserve"> </w:t>
      </w:r>
      <w:hyperlink r:id="rId12" w:history="1">
        <w:r w:rsidR="001B3EBE" w:rsidRPr="00F15578">
          <w:rPr>
            <w:rStyle w:val="Hyperlink"/>
            <w:rFonts w:ascii="Times New Roman" w:hAnsi="Times New Roman" w:cs="Times New Roman"/>
          </w:rPr>
          <w:t>https://doi.org/10.1002/j.1477-8696.1998.tb06408.x</w:t>
        </w:r>
      </w:hyperlink>
    </w:p>
    <w:p w14:paraId="679892ED" w14:textId="73173C12" w:rsidR="001B3EBE" w:rsidRDefault="001B3EBE">
      <w:pPr>
        <w:sectPr w:rsidR="001B3EBE" w:rsidSect="00154916">
          <w:pgSz w:w="12240" w:h="15840"/>
          <w:pgMar w:top="1440" w:right="1440" w:bottom="1440" w:left="1440" w:header="720" w:footer="720" w:gutter="0"/>
          <w:lnNumType w:countBy="1" w:restart="continuous"/>
          <w:cols w:space="720"/>
          <w:docGrid w:linePitch="360"/>
        </w:sectPr>
      </w:pPr>
    </w:p>
    <w:p w14:paraId="5F4CE04E" w14:textId="27D9464D" w:rsidR="001B3EBE" w:rsidRPr="00802D6B" w:rsidRDefault="00802D6B" w:rsidP="00802D6B">
      <w:pPr>
        <w:jc w:val="center"/>
      </w:pPr>
      <w:r w:rsidRPr="00802D6B">
        <w:lastRenderedPageBreak/>
        <w:drawing>
          <wp:inline distT="0" distB="0" distL="0" distR="0" wp14:anchorId="4E8F8A1B" wp14:editId="1A2E49EB">
            <wp:extent cx="5344160" cy="396758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209" cy="3974301"/>
                    </a:xfrm>
                    <a:prstGeom prst="rect">
                      <a:avLst/>
                    </a:prstGeom>
                  </pic:spPr>
                </pic:pic>
              </a:graphicData>
            </a:graphic>
          </wp:inline>
        </w:drawing>
      </w:r>
    </w:p>
    <w:p w14:paraId="77EF338B" w14:textId="02656AD6" w:rsidR="00802D6B" w:rsidRDefault="00802D6B" w:rsidP="001B3EBE">
      <w:pPr>
        <w:jc w:val="center"/>
        <w:rPr>
          <w:rFonts w:eastAsiaTheme="minorHAnsi"/>
        </w:rPr>
      </w:pPr>
      <w:r w:rsidRPr="00802D6B">
        <w:rPr>
          <w:rFonts w:eastAsiaTheme="minorHAnsi"/>
        </w:rPr>
        <w:drawing>
          <wp:inline distT="0" distB="0" distL="0" distR="0" wp14:anchorId="07C04DCE" wp14:editId="2B14D035">
            <wp:extent cx="5943600" cy="4412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12615"/>
                    </a:xfrm>
                    <a:prstGeom prst="rect">
                      <a:avLst/>
                    </a:prstGeom>
                  </pic:spPr>
                </pic:pic>
              </a:graphicData>
            </a:graphic>
          </wp:inline>
        </w:drawing>
      </w:r>
    </w:p>
    <w:p w14:paraId="2E995AE0" w14:textId="6658122E" w:rsidR="00802D6B" w:rsidRDefault="00802D6B" w:rsidP="00802D6B">
      <w:pPr>
        <w:rPr>
          <w:rFonts w:eastAsiaTheme="minorHAnsi"/>
        </w:rPr>
      </w:pPr>
      <w:commentRangeStart w:id="636"/>
      <w:r>
        <w:rPr>
          <w:rFonts w:eastAsiaTheme="minorHAnsi"/>
        </w:rPr>
        <w:t>Figure 1</w:t>
      </w:r>
      <w:commentRangeEnd w:id="636"/>
      <w:r>
        <w:rPr>
          <w:rStyle w:val="CommentReference"/>
        </w:rPr>
        <w:commentReference w:id="636"/>
      </w:r>
      <w:r>
        <w:rPr>
          <w:rFonts w:eastAsiaTheme="minorHAnsi"/>
        </w:rPr>
        <w:t xml:space="preserve">. </w:t>
      </w:r>
      <w:r>
        <w:rPr>
          <w:rFonts w:eastAsiaTheme="minorHAnsi"/>
        </w:rPr>
        <w:t xml:space="preserve">(a) </w:t>
      </w:r>
      <w:r>
        <w:rPr>
          <w:rFonts w:eastAsiaTheme="minorHAnsi"/>
        </w:rPr>
        <w:t xml:space="preserve">Total annual stranding cases for the six focal species from 2000-2018 in Oregon and Washington. </w:t>
      </w:r>
      <w:r>
        <w:rPr>
          <w:rFonts w:eastAsiaTheme="minorHAnsi"/>
        </w:rPr>
        <w:t xml:space="preserve">(b) Monthly strandings summed across years. </w:t>
      </w:r>
      <w:r>
        <w:rPr>
          <w:rFonts w:eastAsiaTheme="minorHAnsi"/>
        </w:rPr>
        <w:t>Smooth line is a loess line</w:t>
      </w:r>
      <w:r>
        <w:rPr>
          <w:rFonts w:eastAsiaTheme="minorHAnsi"/>
        </w:rPr>
        <w:t>.</w:t>
      </w:r>
      <w:r>
        <w:rPr>
          <w:rFonts w:eastAsiaTheme="minorHAnsi"/>
        </w:rPr>
        <w:t xml:space="preserve"> </w:t>
      </w:r>
    </w:p>
    <w:p w14:paraId="0E1325DB" w14:textId="493456B5" w:rsidR="00802D6B" w:rsidRPr="006F0F9A" w:rsidRDefault="00802D6B" w:rsidP="001B3EBE">
      <w:pPr>
        <w:jc w:val="center"/>
        <w:rPr>
          <w:rFonts w:eastAsiaTheme="minorHAnsi"/>
        </w:rPr>
        <w:sectPr w:rsidR="00802D6B" w:rsidRPr="006F0F9A" w:rsidSect="001B3EBE">
          <w:pgSz w:w="12240" w:h="15840"/>
          <w:pgMar w:top="1071" w:right="1440" w:bottom="756" w:left="1440" w:header="720" w:footer="720" w:gutter="0"/>
          <w:cols w:space="720"/>
          <w:docGrid w:linePitch="360"/>
        </w:sectPr>
      </w:pPr>
    </w:p>
    <w:p w14:paraId="28976E00" w14:textId="642A8F06" w:rsidR="00712DDE" w:rsidRDefault="0005568A" w:rsidP="0005568A">
      <w:r w:rsidRPr="00C77DA3">
        <w:rPr>
          <w:noProof/>
        </w:rPr>
        <w:lastRenderedPageBreak/>
        <w:drawing>
          <wp:inline distT="0" distB="0" distL="0" distR="0" wp14:anchorId="4FBDCAB2" wp14:editId="3C52E705">
            <wp:extent cx="5761199" cy="64184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1852" cy="6441488"/>
                    </a:xfrm>
                    <a:prstGeom prst="rect">
                      <a:avLst/>
                    </a:prstGeom>
                  </pic:spPr>
                </pic:pic>
              </a:graphicData>
            </a:graphic>
          </wp:inline>
        </w:drawing>
      </w:r>
    </w:p>
    <w:p w14:paraId="78FE529B" w14:textId="3CEAA1E4" w:rsidR="0053736D" w:rsidRPr="004E4EA9" w:rsidRDefault="006F0F9A" w:rsidP="004E4EA9">
      <w:pPr>
        <w:sectPr w:rsidR="0053736D" w:rsidRPr="004E4EA9" w:rsidSect="00710271">
          <w:pgSz w:w="15840" w:h="12240" w:orient="landscape"/>
          <w:pgMar w:top="783" w:right="1440" w:bottom="765" w:left="1440" w:header="720" w:footer="720" w:gutter="0"/>
          <w:cols w:space="720"/>
          <w:docGrid w:linePitch="360"/>
        </w:sectPr>
      </w:pPr>
      <w:commentRangeStart w:id="637"/>
      <w:r>
        <w:t xml:space="preserve">Figure </w:t>
      </w:r>
      <w:r w:rsidR="00055ACD">
        <w:t>2</w:t>
      </w:r>
      <w:commentRangeEnd w:id="637"/>
      <w:r>
        <w:rPr>
          <w:rStyle w:val="CommentReference"/>
        </w:rPr>
        <w:commentReference w:id="637"/>
      </w:r>
      <w:r>
        <w:t>. Estimated smooth effects of month, year, and environmental variables for best models for each of four species, with effective degrees of freedom (</w:t>
      </w:r>
      <w:proofErr w:type="spellStart"/>
      <w:r>
        <w:t>edf</w:t>
      </w:r>
      <w:proofErr w:type="spellEnd"/>
      <w:r>
        <w:t>), confidence intervals, and p-values indicated.</w:t>
      </w:r>
      <w:r w:rsidR="0053736D">
        <w:rPr>
          <w:color w:val="FF0000"/>
        </w:rPr>
        <w:br w:type="page"/>
      </w:r>
    </w:p>
    <w:p w14:paraId="6DADE743" w14:textId="77777777" w:rsidR="00802D6B" w:rsidRDefault="00802D6B" w:rsidP="00802D6B">
      <w:pPr>
        <w:jc w:val="center"/>
      </w:pPr>
      <w:r w:rsidRPr="00A57040">
        <w:lastRenderedPageBreak/>
        <w:fldChar w:fldCharType="begin"/>
      </w:r>
      <w:r>
        <w:instrText xml:space="preserve"> INCLUDEPICTURE "C:\\var\\folders\\fp\\vdqvkxhx7mdcb65gp3chpkpw0000gn\\T\\com.microsoft.Word\\WebArchiveCopyPasteTempFiles\\plot_zoom_png?width=759&amp;height=803" \* MERGEFORMAT </w:instrText>
      </w:r>
      <w:r w:rsidRPr="00A57040">
        <w:fldChar w:fldCharType="separate"/>
      </w:r>
      <w:r w:rsidRPr="00A57040">
        <w:rPr>
          <w:noProof/>
        </w:rPr>
        <w:drawing>
          <wp:inline distT="0" distB="0" distL="0" distR="0" wp14:anchorId="346B715A" wp14:editId="01CB1D39">
            <wp:extent cx="3552580" cy="7487920"/>
            <wp:effectExtent l="0" t="0" r="3810" b="5080"/>
            <wp:docPr id="3" name="Picture 3" descr="/var/folders/fp/vdqvkxhx7mdcb65gp3chpkpw0000gn/T/com.microsoft.Word/WebArchiveCopyPasteTempFiles/plot_zoom_png?width=759&amp;height=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fp/vdqvkxhx7mdcb65gp3chpkpw0000gn/T/com.microsoft.Word/WebArchiveCopyPasteTempFiles/plot_zoom_png?width=759&amp;height=80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635" r="25214"/>
                    <a:stretch/>
                  </pic:blipFill>
                  <pic:spPr bwMode="auto">
                    <a:xfrm>
                      <a:off x="0" y="0"/>
                      <a:ext cx="3570488" cy="7525665"/>
                    </a:xfrm>
                    <a:prstGeom prst="rect">
                      <a:avLst/>
                    </a:prstGeom>
                    <a:noFill/>
                    <a:ln>
                      <a:noFill/>
                    </a:ln>
                    <a:extLst>
                      <a:ext uri="{53640926-AAD7-44D8-BBD7-CCE9431645EC}">
                        <a14:shadowObscured xmlns:a14="http://schemas.microsoft.com/office/drawing/2010/main"/>
                      </a:ext>
                    </a:extLst>
                  </pic:spPr>
                </pic:pic>
              </a:graphicData>
            </a:graphic>
          </wp:inline>
        </w:drawing>
      </w:r>
      <w:r w:rsidRPr="00A57040">
        <w:fldChar w:fldCharType="end"/>
      </w:r>
    </w:p>
    <w:p w14:paraId="0EDBE1A5" w14:textId="1B22A047" w:rsidR="00B5512C" w:rsidRPr="00A64831" w:rsidRDefault="00802D6B" w:rsidP="00A64831">
      <w:pPr>
        <w:rPr>
          <w:color w:val="FF0000"/>
        </w:rPr>
      </w:pPr>
      <w:r>
        <w:t xml:space="preserve">Figure 3. Seasonal distribution of stranding cases for each of the five most commonly stranding species. Kernel density estimation is calculated for each season and species separately, therefore contour lines are intended to show the spatial density of strandings in each panel relative to itself, not compared to others. </w:t>
      </w:r>
    </w:p>
    <w:p w14:paraId="62AA334D" w14:textId="6D6B1395" w:rsidR="00B5512C" w:rsidRDefault="00B5512C" w:rsidP="0053736D">
      <w:pPr>
        <w:pStyle w:val="NoSpacing"/>
        <w:rPr>
          <w:rFonts w:ascii="Times New Roman" w:hAnsi="Times New Roman" w:cs="Times New Roman"/>
        </w:rPr>
      </w:pPr>
      <w:r w:rsidRPr="004859D2">
        <w:rPr>
          <w:rFonts w:ascii="Times New Roman" w:hAnsi="Times New Roman" w:cs="Times New Roman"/>
        </w:rPr>
        <w:lastRenderedPageBreak/>
        <w:t>T</w:t>
      </w:r>
      <w:r w:rsidR="001B3EBE">
        <w:rPr>
          <w:rFonts w:ascii="Times New Roman" w:hAnsi="Times New Roman" w:cs="Times New Roman"/>
        </w:rPr>
        <w:t>able</w:t>
      </w:r>
      <w:r w:rsidRPr="004859D2">
        <w:rPr>
          <w:rFonts w:ascii="Times New Roman" w:hAnsi="Times New Roman" w:cs="Times New Roman"/>
        </w:rPr>
        <w:t xml:space="preserve"> </w:t>
      </w:r>
      <w:r w:rsidR="00C802C6">
        <w:rPr>
          <w:rFonts w:ascii="Times New Roman" w:hAnsi="Times New Roman" w:cs="Times New Roman"/>
        </w:rPr>
        <w:t>1</w:t>
      </w:r>
      <w:r w:rsidR="000076A7">
        <w:rPr>
          <w:rFonts w:ascii="Times New Roman" w:hAnsi="Times New Roman" w:cs="Times New Roman"/>
        </w:rPr>
        <w:t>.</w:t>
      </w:r>
      <w:r w:rsidRPr="004859D2">
        <w:rPr>
          <w:rFonts w:ascii="Times New Roman" w:hAnsi="Times New Roman" w:cs="Times New Roman"/>
        </w:rPr>
        <w:t xml:space="preserve"> Cetacean strandings</w:t>
      </w:r>
      <w:r w:rsidR="00AD5633">
        <w:rPr>
          <w:rFonts w:ascii="Times New Roman" w:hAnsi="Times New Roman" w:cs="Times New Roman"/>
        </w:rPr>
        <w:t xml:space="preserve"> and human interaction (HI) cases</w:t>
      </w:r>
      <w:r w:rsidRPr="004859D2">
        <w:rPr>
          <w:rFonts w:ascii="Times New Roman" w:hAnsi="Times New Roman" w:cs="Times New Roman"/>
        </w:rPr>
        <w:t xml:space="preserve"> in Oregon (OR) and Washington (WA) from 200</w:t>
      </w:r>
      <w:r w:rsidR="006F0F9A">
        <w:rPr>
          <w:rFonts w:ascii="Times New Roman" w:hAnsi="Times New Roman" w:cs="Times New Roman"/>
        </w:rPr>
        <w:t>0</w:t>
      </w:r>
      <w:r w:rsidRPr="004859D2">
        <w:rPr>
          <w:rFonts w:ascii="Times New Roman" w:hAnsi="Times New Roman" w:cs="Times New Roman"/>
        </w:rPr>
        <w:t>-201</w:t>
      </w:r>
      <w:r w:rsidR="006F0F9A">
        <w:rPr>
          <w:rFonts w:ascii="Times New Roman" w:hAnsi="Times New Roman" w:cs="Times New Roman"/>
        </w:rPr>
        <w:t>8</w:t>
      </w:r>
      <w:r w:rsidR="00477740">
        <w:rPr>
          <w:rFonts w:ascii="Times New Roman" w:hAnsi="Times New Roman" w:cs="Times New Roman"/>
        </w:rPr>
        <w:t xml:space="preserve"> by species and sex.</w:t>
      </w:r>
      <w:r w:rsidR="0014240C">
        <w:rPr>
          <w:rFonts w:ascii="Times New Roman" w:hAnsi="Times New Roman" w:cs="Times New Roman"/>
        </w:rPr>
        <w:t xml:space="preserve"> </w:t>
      </w:r>
    </w:p>
    <w:p w14:paraId="76A2A551" w14:textId="77777777" w:rsidR="004E4EA9" w:rsidRDefault="004E4EA9" w:rsidP="0053736D">
      <w:pPr>
        <w:pStyle w:val="NoSpacing"/>
        <w:rPr>
          <w:rFonts w:ascii="Times New Roman" w:hAnsi="Times New Roman" w:cs="Times New Roman"/>
        </w:rPr>
      </w:pPr>
    </w:p>
    <w:tbl>
      <w:tblPr>
        <w:tblStyle w:val="TableGrid"/>
        <w:tblW w:w="99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876"/>
        <w:gridCol w:w="626"/>
        <w:gridCol w:w="766"/>
        <w:gridCol w:w="268"/>
        <w:gridCol w:w="889"/>
        <w:gridCol w:w="984"/>
        <w:gridCol w:w="1349"/>
        <w:gridCol w:w="1054"/>
      </w:tblGrid>
      <w:tr w:rsidR="000C1666" w:rsidRPr="000C1666" w14:paraId="745DBB5D" w14:textId="0E5E2C8F" w:rsidTr="00732321">
        <w:trPr>
          <w:jc w:val="center"/>
        </w:trPr>
        <w:tc>
          <w:tcPr>
            <w:tcW w:w="3168" w:type="dxa"/>
            <w:tcBorders>
              <w:bottom w:val="single" w:sz="4" w:space="0" w:color="auto"/>
            </w:tcBorders>
          </w:tcPr>
          <w:p w14:paraId="759FCAB7" w14:textId="310EB491" w:rsidR="000C1666" w:rsidRPr="000C1666" w:rsidRDefault="000C1666" w:rsidP="0083792A">
            <w:pPr>
              <w:pStyle w:val="NoSpacing"/>
              <w:rPr>
                <w:rFonts w:ascii="Times New Roman" w:hAnsi="Times New Roman" w:cs="Times New Roman"/>
                <w:sz w:val="22"/>
              </w:rPr>
            </w:pPr>
            <w:r w:rsidRPr="000C1666">
              <w:rPr>
                <w:rFonts w:ascii="Times New Roman" w:hAnsi="Times New Roman" w:cs="Times New Roman"/>
                <w:sz w:val="22"/>
              </w:rPr>
              <w:t>Species</w:t>
            </w:r>
          </w:p>
        </w:tc>
        <w:tc>
          <w:tcPr>
            <w:tcW w:w="876" w:type="dxa"/>
            <w:tcBorders>
              <w:bottom w:val="single" w:sz="4" w:space="0" w:color="auto"/>
            </w:tcBorders>
          </w:tcPr>
          <w:p w14:paraId="0E30BD4E"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Total</w:t>
            </w:r>
          </w:p>
        </w:tc>
        <w:tc>
          <w:tcPr>
            <w:tcW w:w="626" w:type="dxa"/>
            <w:tcBorders>
              <w:bottom w:val="single" w:sz="4" w:space="0" w:color="auto"/>
            </w:tcBorders>
          </w:tcPr>
          <w:p w14:paraId="7EDAFF5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OR</w:t>
            </w:r>
          </w:p>
        </w:tc>
        <w:tc>
          <w:tcPr>
            <w:tcW w:w="766" w:type="dxa"/>
            <w:tcBorders>
              <w:bottom w:val="single" w:sz="4" w:space="0" w:color="auto"/>
            </w:tcBorders>
          </w:tcPr>
          <w:p w14:paraId="3281F084"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WA</w:t>
            </w:r>
          </w:p>
        </w:tc>
        <w:tc>
          <w:tcPr>
            <w:tcW w:w="268" w:type="dxa"/>
            <w:tcBorders>
              <w:bottom w:val="single" w:sz="4" w:space="0" w:color="auto"/>
            </w:tcBorders>
          </w:tcPr>
          <w:p w14:paraId="3DF4B804" w14:textId="77777777" w:rsidR="000C1666" w:rsidRPr="000C1666" w:rsidRDefault="000C1666" w:rsidP="0083792A">
            <w:pPr>
              <w:pStyle w:val="NoSpacing"/>
              <w:jc w:val="center"/>
              <w:rPr>
                <w:rFonts w:ascii="Times New Roman" w:hAnsi="Times New Roman" w:cs="Times New Roman"/>
                <w:sz w:val="22"/>
              </w:rPr>
            </w:pPr>
          </w:p>
        </w:tc>
        <w:tc>
          <w:tcPr>
            <w:tcW w:w="889" w:type="dxa"/>
            <w:tcBorders>
              <w:bottom w:val="single" w:sz="4" w:space="0" w:color="auto"/>
            </w:tcBorders>
          </w:tcPr>
          <w:p w14:paraId="704456E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Male</w:t>
            </w:r>
          </w:p>
        </w:tc>
        <w:tc>
          <w:tcPr>
            <w:tcW w:w="984" w:type="dxa"/>
            <w:tcBorders>
              <w:bottom w:val="single" w:sz="4" w:space="0" w:color="auto"/>
            </w:tcBorders>
          </w:tcPr>
          <w:p w14:paraId="08C6D9E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 xml:space="preserve">Female </w:t>
            </w:r>
          </w:p>
        </w:tc>
        <w:tc>
          <w:tcPr>
            <w:tcW w:w="1349" w:type="dxa"/>
            <w:tcBorders>
              <w:bottom w:val="single" w:sz="4" w:space="0" w:color="auto"/>
            </w:tcBorders>
          </w:tcPr>
          <w:p w14:paraId="4FA126E3" w14:textId="21DB2F93"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Unidentified</w:t>
            </w:r>
          </w:p>
        </w:tc>
        <w:tc>
          <w:tcPr>
            <w:tcW w:w="1054" w:type="dxa"/>
            <w:tcBorders>
              <w:bottom w:val="single" w:sz="4" w:space="0" w:color="auto"/>
            </w:tcBorders>
          </w:tcPr>
          <w:p w14:paraId="4DE03181" w14:textId="03043B72"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HI Cases</w:t>
            </w:r>
          </w:p>
        </w:tc>
      </w:tr>
      <w:tr w:rsidR="000C1666" w:rsidRPr="000C1666" w14:paraId="10ACBEFD" w14:textId="2CD80D9D" w:rsidTr="00732321">
        <w:trPr>
          <w:jc w:val="center"/>
        </w:trPr>
        <w:tc>
          <w:tcPr>
            <w:tcW w:w="3168" w:type="dxa"/>
            <w:tcBorders>
              <w:top w:val="single" w:sz="4" w:space="0" w:color="auto"/>
            </w:tcBorders>
          </w:tcPr>
          <w:p w14:paraId="4AE9C403"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Balaenopterid</w:t>
            </w:r>
          </w:p>
        </w:tc>
        <w:tc>
          <w:tcPr>
            <w:tcW w:w="876" w:type="dxa"/>
            <w:tcBorders>
              <w:top w:val="single" w:sz="4" w:space="0" w:color="auto"/>
            </w:tcBorders>
          </w:tcPr>
          <w:p w14:paraId="05119038" w14:textId="77777777" w:rsidR="000C1666" w:rsidRPr="00587FF7" w:rsidRDefault="000C1666" w:rsidP="0083792A">
            <w:pPr>
              <w:pStyle w:val="NoSpacing"/>
              <w:jc w:val="center"/>
              <w:rPr>
                <w:rFonts w:ascii="Times New Roman" w:hAnsi="Times New Roman" w:cs="Times New Roman"/>
                <w:sz w:val="22"/>
              </w:rPr>
            </w:pPr>
          </w:p>
        </w:tc>
        <w:tc>
          <w:tcPr>
            <w:tcW w:w="626" w:type="dxa"/>
            <w:tcBorders>
              <w:top w:val="single" w:sz="4" w:space="0" w:color="auto"/>
            </w:tcBorders>
          </w:tcPr>
          <w:p w14:paraId="0DD661C1" w14:textId="77777777" w:rsidR="000C1666" w:rsidRPr="000C1666" w:rsidRDefault="000C1666" w:rsidP="0083792A">
            <w:pPr>
              <w:pStyle w:val="NoSpacing"/>
              <w:jc w:val="center"/>
              <w:rPr>
                <w:rFonts w:ascii="Times New Roman" w:hAnsi="Times New Roman" w:cs="Times New Roman"/>
                <w:sz w:val="22"/>
              </w:rPr>
            </w:pPr>
          </w:p>
        </w:tc>
        <w:tc>
          <w:tcPr>
            <w:tcW w:w="766" w:type="dxa"/>
            <w:tcBorders>
              <w:top w:val="single" w:sz="4" w:space="0" w:color="auto"/>
            </w:tcBorders>
          </w:tcPr>
          <w:p w14:paraId="7470DF6F" w14:textId="77777777" w:rsidR="000C1666" w:rsidRPr="000C1666" w:rsidRDefault="000C1666" w:rsidP="0083792A">
            <w:pPr>
              <w:pStyle w:val="NoSpacing"/>
              <w:jc w:val="center"/>
              <w:rPr>
                <w:rFonts w:ascii="Times New Roman" w:hAnsi="Times New Roman" w:cs="Times New Roman"/>
                <w:sz w:val="22"/>
              </w:rPr>
            </w:pPr>
          </w:p>
        </w:tc>
        <w:tc>
          <w:tcPr>
            <w:tcW w:w="268" w:type="dxa"/>
            <w:tcBorders>
              <w:top w:val="single" w:sz="4" w:space="0" w:color="auto"/>
            </w:tcBorders>
          </w:tcPr>
          <w:p w14:paraId="2938999D" w14:textId="77777777" w:rsidR="000C1666" w:rsidRPr="000C1666" w:rsidRDefault="000C1666" w:rsidP="0083792A">
            <w:pPr>
              <w:pStyle w:val="NoSpacing"/>
              <w:jc w:val="center"/>
              <w:rPr>
                <w:rFonts w:ascii="Times New Roman" w:hAnsi="Times New Roman" w:cs="Times New Roman"/>
                <w:sz w:val="22"/>
              </w:rPr>
            </w:pPr>
          </w:p>
        </w:tc>
        <w:tc>
          <w:tcPr>
            <w:tcW w:w="889" w:type="dxa"/>
            <w:tcBorders>
              <w:top w:val="single" w:sz="4" w:space="0" w:color="auto"/>
            </w:tcBorders>
          </w:tcPr>
          <w:p w14:paraId="7B69F246" w14:textId="77777777" w:rsidR="000C1666" w:rsidRPr="000C1666" w:rsidRDefault="000C1666" w:rsidP="0083792A">
            <w:pPr>
              <w:pStyle w:val="NoSpacing"/>
              <w:jc w:val="center"/>
              <w:rPr>
                <w:rFonts w:ascii="Times New Roman" w:hAnsi="Times New Roman" w:cs="Times New Roman"/>
                <w:sz w:val="22"/>
              </w:rPr>
            </w:pPr>
          </w:p>
        </w:tc>
        <w:tc>
          <w:tcPr>
            <w:tcW w:w="984" w:type="dxa"/>
            <w:tcBorders>
              <w:top w:val="single" w:sz="4" w:space="0" w:color="auto"/>
            </w:tcBorders>
          </w:tcPr>
          <w:p w14:paraId="2A806A42" w14:textId="77777777" w:rsidR="000C1666" w:rsidRPr="000C1666" w:rsidRDefault="000C1666" w:rsidP="0083792A">
            <w:pPr>
              <w:pStyle w:val="NoSpacing"/>
              <w:jc w:val="center"/>
              <w:rPr>
                <w:rFonts w:ascii="Times New Roman" w:hAnsi="Times New Roman" w:cs="Times New Roman"/>
                <w:sz w:val="22"/>
              </w:rPr>
            </w:pPr>
          </w:p>
        </w:tc>
        <w:tc>
          <w:tcPr>
            <w:tcW w:w="1349" w:type="dxa"/>
            <w:tcBorders>
              <w:top w:val="single" w:sz="4" w:space="0" w:color="auto"/>
            </w:tcBorders>
          </w:tcPr>
          <w:p w14:paraId="1B791F26" w14:textId="77777777" w:rsidR="000C1666" w:rsidRPr="000C1666" w:rsidRDefault="000C1666" w:rsidP="0083792A">
            <w:pPr>
              <w:pStyle w:val="NoSpacing"/>
              <w:jc w:val="center"/>
              <w:rPr>
                <w:rFonts w:ascii="Times New Roman" w:hAnsi="Times New Roman" w:cs="Times New Roman"/>
                <w:sz w:val="22"/>
              </w:rPr>
            </w:pPr>
          </w:p>
        </w:tc>
        <w:tc>
          <w:tcPr>
            <w:tcW w:w="1054" w:type="dxa"/>
            <w:tcBorders>
              <w:top w:val="single" w:sz="4" w:space="0" w:color="auto"/>
            </w:tcBorders>
          </w:tcPr>
          <w:p w14:paraId="778EFB27"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3228FDFA" w14:textId="4345ED12" w:rsidTr="00732321">
        <w:trPr>
          <w:jc w:val="center"/>
        </w:trPr>
        <w:tc>
          <w:tcPr>
            <w:tcW w:w="3168" w:type="dxa"/>
          </w:tcPr>
          <w:p w14:paraId="4E279CA4"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musculus</w:t>
            </w:r>
          </w:p>
        </w:tc>
        <w:tc>
          <w:tcPr>
            <w:tcW w:w="876" w:type="dxa"/>
          </w:tcPr>
          <w:p w14:paraId="60B12A46"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07AFB27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7A5D924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72C1D04F"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061662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0398BEF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15E2A03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6CA4A693" w14:textId="443A3F51"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106D4AC9" w14:textId="039749D8" w:rsidTr="00732321">
        <w:trPr>
          <w:jc w:val="center"/>
        </w:trPr>
        <w:tc>
          <w:tcPr>
            <w:tcW w:w="3168" w:type="dxa"/>
          </w:tcPr>
          <w:p w14:paraId="69A428CC"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physalus</w:t>
            </w:r>
            <w:proofErr w:type="spellEnd"/>
          </w:p>
        </w:tc>
        <w:tc>
          <w:tcPr>
            <w:tcW w:w="876" w:type="dxa"/>
          </w:tcPr>
          <w:p w14:paraId="59BE172A" w14:textId="05977A70"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1</w:t>
            </w:r>
            <w:r w:rsidR="00710271">
              <w:rPr>
                <w:rFonts w:ascii="Times New Roman" w:hAnsi="Times New Roman" w:cs="Times New Roman"/>
                <w:sz w:val="22"/>
              </w:rPr>
              <w:t>4</w:t>
            </w:r>
          </w:p>
        </w:tc>
        <w:tc>
          <w:tcPr>
            <w:tcW w:w="626" w:type="dxa"/>
          </w:tcPr>
          <w:p w14:paraId="6C8B862A" w14:textId="0097378E"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2</w:t>
            </w:r>
          </w:p>
        </w:tc>
        <w:tc>
          <w:tcPr>
            <w:tcW w:w="766" w:type="dxa"/>
          </w:tcPr>
          <w:p w14:paraId="3FA6E647" w14:textId="2C526349"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11</w:t>
            </w:r>
          </w:p>
        </w:tc>
        <w:tc>
          <w:tcPr>
            <w:tcW w:w="268" w:type="dxa"/>
          </w:tcPr>
          <w:p w14:paraId="00DD16BA"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CBD8462" w14:textId="1E39B88F"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4D8C80E3" w14:textId="13795E92"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2</w:t>
            </w:r>
          </w:p>
        </w:tc>
        <w:tc>
          <w:tcPr>
            <w:tcW w:w="1349" w:type="dxa"/>
          </w:tcPr>
          <w:p w14:paraId="22396F3D" w14:textId="6CA0607E"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1054" w:type="dxa"/>
          </w:tcPr>
          <w:p w14:paraId="5DF8A16F" w14:textId="0F1DFF39"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10</w:t>
            </w:r>
          </w:p>
        </w:tc>
      </w:tr>
      <w:tr w:rsidR="000C1666" w:rsidRPr="000C1666" w14:paraId="27E65050" w14:textId="2656017B" w:rsidTr="00732321">
        <w:trPr>
          <w:jc w:val="center"/>
        </w:trPr>
        <w:tc>
          <w:tcPr>
            <w:tcW w:w="3168" w:type="dxa"/>
          </w:tcPr>
          <w:p w14:paraId="4BDAA968"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borealis</w:t>
            </w:r>
          </w:p>
        </w:tc>
        <w:tc>
          <w:tcPr>
            <w:tcW w:w="876" w:type="dxa"/>
          </w:tcPr>
          <w:p w14:paraId="1EA1D0F3"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40D9CFC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7F049C1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6EE440C4"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595A48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18D4A1B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304D7DF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4C83A393" w14:textId="5F8F2EDA"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4F4A4C34" w14:textId="71271AB6" w:rsidTr="00732321">
        <w:trPr>
          <w:jc w:val="center"/>
        </w:trPr>
        <w:tc>
          <w:tcPr>
            <w:tcW w:w="3168" w:type="dxa"/>
          </w:tcPr>
          <w:p w14:paraId="49A3CFE6"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edeni</w:t>
            </w:r>
            <w:proofErr w:type="spellEnd"/>
          </w:p>
        </w:tc>
        <w:tc>
          <w:tcPr>
            <w:tcW w:w="876" w:type="dxa"/>
          </w:tcPr>
          <w:p w14:paraId="2C6B854B"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33E566D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02A607D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36887C02"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D0A209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7890EC6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6AC9804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0438AFEE" w14:textId="17B78590"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7E79AD63" w14:textId="0DC20206" w:rsidTr="00732321">
        <w:trPr>
          <w:jc w:val="center"/>
        </w:trPr>
        <w:tc>
          <w:tcPr>
            <w:tcW w:w="3168" w:type="dxa"/>
          </w:tcPr>
          <w:p w14:paraId="705A33D7"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Balaenoptera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acutorostrata</w:t>
            </w:r>
            <w:proofErr w:type="spellEnd"/>
          </w:p>
        </w:tc>
        <w:tc>
          <w:tcPr>
            <w:tcW w:w="876" w:type="dxa"/>
          </w:tcPr>
          <w:p w14:paraId="4F83ADD9"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09B149A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766" w:type="dxa"/>
          </w:tcPr>
          <w:p w14:paraId="7163741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0F6A84AF"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470E2B4"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79B5BE8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1349" w:type="dxa"/>
          </w:tcPr>
          <w:p w14:paraId="4C5BF2A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66D45B5F" w14:textId="75525895"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685A4F9D" w14:textId="7BC23861" w:rsidTr="00732321">
        <w:trPr>
          <w:jc w:val="center"/>
        </w:trPr>
        <w:tc>
          <w:tcPr>
            <w:tcW w:w="3168" w:type="dxa"/>
          </w:tcPr>
          <w:p w14:paraId="1CFDA74D"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Megaptera</w:t>
            </w:r>
            <w:proofErr w:type="spellEnd"/>
            <w:r w:rsidRPr="000C1666">
              <w:rPr>
                <w:rFonts w:ascii="Times New Roman" w:hAnsi="Times New Roman" w:cs="Times New Roman"/>
                <w:i/>
                <w:sz w:val="22"/>
              </w:rPr>
              <w:t xml:space="preserve"> novaeangliae</w:t>
            </w:r>
          </w:p>
        </w:tc>
        <w:tc>
          <w:tcPr>
            <w:tcW w:w="876" w:type="dxa"/>
          </w:tcPr>
          <w:p w14:paraId="4A080406" w14:textId="628E7651"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4</w:t>
            </w:r>
            <w:r w:rsidR="00710271">
              <w:rPr>
                <w:rFonts w:ascii="Times New Roman" w:hAnsi="Times New Roman" w:cs="Times New Roman"/>
                <w:sz w:val="22"/>
              </w:rPr>
              <w:t>4</w:t>
            </w:r>
          </w:p>
        </w:tc>
        <w:tc>
          <w:tcPr>
            <w:tcW w:w="626" w:type="dxa"/>
          </w:tcPr>
          <w:p w14:paraId="308F25D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18</w:t>
            </w:r>
          </w:p>
        </w:tc>
        <w:tc>
          <w:tcPr>
            <w:tcW w:w="766" w:type="dxa"/>
          </w:tcPr>
          <w:p w14:paraId="7EAC2DED" w14:textId="2F214770"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26</w:t>
            </w:r>
          </w:p>
        </w:tc>
        <w:tc>
          <w:tcPr>
            <w:tcW w:w="268" w:type="dxa"/>
          </w:tcPr>
          <w:p w14:paraId="2E6AE87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664F160" w14:textId="4A7DEBB4" w:rsidR="000C1666" w:rsidRPr="000C1666" w:rsidRDefault="00710271" w:rsidP="0083792A">
            <w:pPr>
              <w:pStyle w:val="NoSpacing"/>
              <w:jc w:val="center"/>
              <w:rPr>
                <w:rFonts w:ascii="Times New Roman" w:hAnsi="Times New Roman" w:cs="Times New Roman"/>
                <w:sz w:val="22"/>
              </w:rPr>
            </w:pPr>
            <w:r>
              <w:rPr>
                <w:rFonts w:ascii="Times New Roman" w:hAnsi="Times New Roman" w:cs="Times New Roman"/>
                <w:sz w:val="22"/>
              </w:rPr>
              <w:t>16</w:t>
            </w:r>
          </w:p>
        </w:tc>
        <w:tc>
          <w:tcPr>
            <w:tcW w:w="984" w:type="dxa"/>
          </w:tcPr>
          <w:p w14:paraId="798CC909" w14:textId="26AB510A"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1349" w:type="dxa"/>
          </w:tcPr>
          <w:p w14:paraId="29096451" w14:textId="53DF4344"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1054" w:type="dxa"/>
          </w:tcPr>
          <w:p w14:paraId="64F9DE84" w14:textId="7E135E2A"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15</w:t>
            </w:r>
          </w:p>
        </w:tc>
      </w:tr>
      <w:tr w:rsidR="000C1666" w:rsidRPr="000C1666" w14:paraId="096DEFC5" w14:textId="60DA62C4" w:rsidTr="00732321">
        <w:trPr>
          <w:jc w:val="center"/>
        </w:trPr>
        <w:tc>
          <w:tcPr>
            <w:tcW w:w="3168" w:type="dxa"/>
          </w:tcPr>
          <w:p w14:paraId="6BAD3238" w14:textId="77777777" w:rsidR="000C1666" w:rsidRPr="000C1666" w:rsidRDefault="000C1666" w:rsidP="0083792A">
            <w:pPr>
              <w:pStyle w:val="NoSpacing"/>
              <w:rPr>
                <w:rFonts w:ascii="Times New Roman" w:hAnsi="Times New Roman" w:cs="Times New Roman"/>
                <w:b/>
                <w:sz w:val="22"/>
              </w:rPr>
            </w:pPr>
            <w:proofErr w:type="spellStart"/>
            <w:r w:rsidRPr="000C1666">
              <w:rPr>
                <w:rFonts w:ascii="Times New Roman" w:hAnsi="Times New Roman" w:cs="Times New Roman"/>
                <w:b/>
                <w:sz w:val="22"/>
              </w:rPr>
              <w:t>Eschrichtiidae</w:t>
            </w:r>
            <w:proofErr w:type="spellEnd"/>
          </w:p>
        </w:tc>
        <w:tc>
          <w:tcPr>
            <w:tcW w:w="876" w:type="dxa"/>
          </w:tcPr>
          <w:p w14:paraId="6E6C75AB"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51EB0D8B"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4173610B"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025EAAC8"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4CA6E96"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65011F3F"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7718B1E7"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350BD9DD"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2C91F616" w14:textId="22B1B2E7" w:rsidTr="00732321">
        <w:trPr>
          <w:jc w:val="center"/>
        </w:trPr>
        <w:tc>
          <w:tcPr>
            <w:tcW w:w="3168" w:type="dxa"/>
          </w:tcPr>
          <w:p w14:paraId="59940DFD"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i/>
                <w:sz w:val="22"/>
              </w:rPr>
              <w:t>Eschrichtius</w:t>
            </w:r>
            <w:proofErr w:type="spellEnd"/>
            <w:r w:rsidRPr="000C1666">
              <w:rPr>
                <w:rFonts w:ascii="Times New Roman" w:hAnsi="Times New Roman" w:cs="Times New Roman"/>
                <w:i/>
                <w:sz w:val="22"/>
              </w:rPr>
              <w:t xml:space="preserve"> robustus</w:t>
            </w:r>
          </w:p>
        </w:tc>
        <w:tc>
          <w:tcPr>
            <w:tcW w:w="876" w:type="dxa"/>
          </w:tcPr>
          <w:p w14:paraId="1FE9904F" w14:textId="65B8D042"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170</w:t>
            </w:r>
          </w:p>
        </w:tc>
        <w:tc>
          <w:tcPr>
            <w:tcW w:w="626" w:type="dxa"/>
          </w:tcPr>
          <w:p w14:paraId="5E51E1AB" w14:textId="43400DCC"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58</w:t>
            </w:r>
          </w:p>
        </w:tc>
        <w:tc>
          <w:tcPr>
            <w:tcW w:w="766" w:type="dxa"/>
          </w:tcPr>
          <w:p w14:paraId="064B3517" w14:textId="15799E43"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112</w:t>
            </w:r>
          </w:p>
        </w:tc>
        <w:tc>
          <w:tcPr>
            <w:tcW w:w="268" w:type="dxa"/>
          </w:tcPr>
          <w:p w14:paraId="0E40704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91FFAC1" w14:textId="282406E9"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63</w:t>
            </w:r>
          </w:p>
        </w:tc>
        <w:tc>
          <w:tcPr>
            <w:tcW w:w="984" w:type="dxa"/>
          </w:tcPr>
          <w:p w14:paraId="3AE3A956" w14:textId="3F5215DC"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54</w:t>
            </w:r>
          </w:p>
        </w:tc>
        <w:tc>
          <w:tcPr>
            <w:tcW w:w="1349" w:type="dxa"/>
          </w:tcPr>
          <w:p w14:paraId="4AE41F4F" w14:textId="3A1751B8"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53</w:t>
            </w:r>
          </w:p>
        </w:tc>
        <w:tc>
          <w:tcPr>
            <w:tcW w:w="1054" w:type="dxa"/>
          </w:tcPr>
          <w:p w14:paraId="16290390" w14:textId="0DBB0281"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44</w:t>
            </w:r>
          </w:p>
        </w:tc>
      </w:tr>
      <w:tr w:rsidR="000C1666" w:rsidRPr="000C1666" w14:paraId="30B2F740" w14:textId="3E7A7544" w:rsidTr="00732321">
        <w:trPr>
          <w:jc w:val="center"/>
        </w:trPr>
        <w:tc>
          <w:tcPr>
            <w:tcW w:w="3168" w:type="dxa"/>
          </w:tcPr>
          <w:p w14:paraId="769A8268" w14:textId="77777777" w:rsidR="000C1666" w:rsidRPr="000C1666" w:rsidRDefault="000C1666" w:rsidP="0083792A">
            <w:pPr>
              <w:pStyle w:val="NoSpacing"/>
              <w:rPr>
                <w:rFonts w:ascii="Times New Roman" w:hAnsi="Times New Roman" w:cs="Times New Roman"/>
                <w:b/>
                <w:sz w:val="22"/>
              </w:rPr>
            </w:pPr>
            <w:proofErr w:type="spellStart"/>
            <w:r w:rsidRPr="000C1666">
              <w:rPr>
                <w:rFonts w:ascii="Times New Roman" w:hAnsi="Times New Roman" w:cs="Times New Roman"/>
                <w:b/>
                <w:sz w:val="22"/>
              </w:rPr>
              <w:t>Physeteridae</w:t>
            </w:r>
            <w:proofErr w:type="spellEnd"/>
          </w:p>
        </w:tc>
        <w:tc>
          <w:tcPr>
            <w:tcW w:w="876" w:type="dxa"/>
          </w:tcPr>
          <w:p w14:paraId="2089B683"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5E2B7443"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441822C7"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6CFB1078"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6B3C62C"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69C68C7A"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01082653"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7AF19641"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2E675F4F" w14:textId="211E32AD" w:rsidTr="00732321">
        <w:trPr>
          <w:jc w:val="center"/>
        </w:trPr>
        <w:tc>
          <w:tcPr>
            <w:tcW w:w="3168" w:type="dxa"/>
          </w:tcPr>
          <w:p w14:paraId="5CC41576"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Physeter</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macrocephalus</w:t>
            </w:r>
            <w:proofErr w:type="spellEnd"/>
          </w:p>
        </w:tc>
        <w:tc>
          <w:tcPr>
            <w:tcW w:w="876" w:type="dxa"/>
          </w:tcPr>
          <w:p w14:paraId="69783295" w14:textId="0A8BF330"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23</w:t>
            </w:r>
          </w:p>
        </w:tc>
        <w:tc>
          <w:tcPr>
            <w:tcW w:w="626" w:type="dxa"/>
          </w:tcPr>
          <w:p w14:paraId="43397710" w14:textId="202B9CB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14</w:t>
            </w:r>
          </w:p>
        </w:tc>
        <w:tc>
          <w:tcPr>
            <w:tcW w:w="766" w:type="dxa"/>
          </w:tcPr>
          <w:p w14:paraId="0E998119" w14:textId="5DD292CA"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268" w:type="dxa"/>
          </w:tcPr>
          <w:p w14:paraId="31FA5F38"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6D23B797" w14:textId="66925F22"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984" w:type="dxa"/>
          </w:tcPr>
          <w:p w14:paraId="0E470A4E" w14:textId="4FA3DDF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1349" w:type="dxa"/>
          </w:tcPr>
          <w:p w14:paraId="5662FBE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9</w:t>
            </w:r>
          </w:p>
        </w:tc>
        <w:tc>
          <w:tcPr>
            <w:tcW w:w="1054" w:type="dxa"/>
          </w:tcPr>
          <w:p w14:paraId="1E8AE274" w14:textId="6E756181"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r>
      <w:tr w:rsidR="000C1666" w:rsidRPr="000C1666" w14:paraId="3A179F8B" w14:textId="511E3A2E" w:rsidTr="00732321">
        <w:trPr>
          <w:jc w:val="center"/>
        </w:trPr>
        <w:tc>
          <w:tcPr>
            <w:tcW w:w="3168" w:type="dxa"/>
          </w:tcPr>
          <w:p w14:paraId="4EC0139E"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Kogia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breviceps</w:t>
            </w:r>
            <w:proofErr w:type="spellEnd"/>
          </w:p>
        </w:tc>
        <w:tc>
          <w:tcPr>
            <w:tcW w:w="876" w:type="dxa"/>
          </w:tcPr>
          <w:p w14:paraId="39BD7DE6"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3593B0C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766" w:type="dxa"/>
          </w:tcPr>
          <w:p w14:paraId="7DF296EA"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5E94852B"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2C5ADB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984" w:type="dxa"/>
          </w:tcPr>
          <w:p w14:paraId="74A54EC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04CCA66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0FAADFD7" w14:textId="4110EA6C" w:rsidR="000C1666" w:rsidRPr="000C1666" w:rsidRDefault="00E977D4"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34C6C432" w14:textId="2959E884" w:rsidTr="00732321">
        <w:trPr>
          <w:jc w:val="center"/>
        </w:trPr>
        <w:tc>
          <w:tcPr>
            <w:tcW w:w="3168" w:type="dxa"/>
          </w:tcPr>
          <w:p w14:paraId="37507C3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Kogia</w:t>
            </w:r>
            <w:proofErr w:type="spellEnd"/>
            <w:r w:rsidRPr="000C1666">
              <w:rPr>
                <w:rFonts w:ascii="Times New Roman" w:hAnsi="Times New Roman" w:cs="Times New Roman"/>
                <w:i/>
                <w:sz w:val="22"/>
              </w:rPr>
              <w:t xml:space="preserve"> </w:t>
            </w:r>
            <w:r w:rsidRPr="000C1666">
              <w:rPr>
                <w:rFonts w:ascii="Times New Roman" w:hAnsi="Times New Roman" w:cs="Times New Roman"/>
                <w:sz w:val="22"/>
              </w:rPr>
              <w:t>spp.</w:t>
            </w:r>
          </w:p>
        </w:tc>
        <w:tc>
          <w:tcPr>
            <w:tcW w:w="876" w:type="dxa"/>
          </w:tcPr>
          <w:p w14:paraId="25B98F2A"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5AB6018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13660FA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4D746C6A"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66FEF0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0F32D00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349" w:type="dxa"/>
          </w:tcPr>
          <w:p w14:paraId="2B63F55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7939C646" w14:textId="72D173E7"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37DA20B5" w14:textId="38785FB8" w:rsidTr="00732321">
        <w:trPr>
          <w:jc w:val="center"/>
        </w:trPr>
        <w:tc>
          <w:tcPr>
            <w:tcW w:w="3168" w:type="dxa"/>
          </w:tcPr>
          <w:p w14:paraId="48618C9A"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Ziphiidae</w:t>
            </w:r>
          </w:p>
        </w:tc>
        <w:tc>
          <w:tcPr>
            <w:tcW w:w="876" w:type="dxa"/>
          </w:tcPr>
          <w:p w14:paraId="615BD300"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1ABA85C9"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00AB413F"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44F2BD7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F5B652F"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6045910B"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67DA2C15"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7CFCEC15"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1EC0366C" w14:textId="0DF9E475" w:rsidTr="00732321">
        <w:trPr>
          <w:jc w:val="center"/>
        </w:trPr>
        <w:tc>
          <w:tcPr>
            <w:tcW w:w="3168" w:type="dxa"/>
          </w:tcPr>
          <w:p w14:paraId="46259BFE"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Berardius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bairdii</w:t>
            </w:r>
            <w:proofErr w:type="spellEnd"/>
          </w:p>
        </w:tc>
        <w:tc>
          <w:tcPr>
            <w:tcW w:w="876" w:type="dxa"/>
          </w:tcPr>
          <w:p w14:paraId="2BDE29C1"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04F499B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766" w:type="dxa"/>
          </w:tcPr>
          <w:p w14:paraId="36BA020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18EDC79A"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50F23BA"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60DA8D0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349" w:type="dxa"/>
          </w:tcPr>
          <w:p w14:paraId="3B614C7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46BE15AD" w14:textId="20773BAB"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47327DBB" w14:textId="05525808" w:rsidTr="00732321">
        <w:trPr>
          <w:jc w:val="center"/>
        </w:trPr>
        <w:tc>
          <w:tcPr>
            <w:tcW w:w="3168" w:type="dxa"/>
          </w:tcPr>
          <w:p w14:paraId="4EF48CFF"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Ziphius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cavirostris</w:t>
            </w:r>
            <w:proofErr w:type="spellEnd"/>
          </w:p>
        </w:tc>
        <w:tc>
          <w:tcPr>
            <w:tcW w:w="876" w:type="dxa"/>
          </w:tcPr>
          <w:p w14:paraId="16D20295" w14:textId="7F4D7332"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8</w:t>
            </w:r>
          </w:p>
        </w:tc>
        <w:tc>
          <w:tcPr>
            <w:tcW w:w="626" w:type="dxa"/>
          </w:tcPr>
          <w:p w14:paraId="11B9CFD8" w14:textId="5696C5D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766" w:type="dxa"/>
          </w:tcPr>
          <w:p w14:paraId="2067506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368495CD"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773A228" w14:textId="698429A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984" w:type="dxa"/>
          </w:tcPr>
          <w:p w14:paraId="4A20935A" w14:textId="6AC02CD5"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0</w:t>
            </w:r>
          </w:p>
        </w:tc>
        <w:tc>
          <w:tcPr>
            <w:tcW w:w="1349" w:type="dxa"/>
          </w:tcPr>
          <w:p w14:paraId="5EC1ADB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4307D7A3" w14:textId="299E3D59"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7BCA23D5" w14:textId="1EE872EA" w:rsidTr="00732321">
        <w:trPr>
          <w:jc w:val="center"/>
        </w:trPr>
        <w:tc>
          <w:tcPr>
            <w:tcW w:w="3168" w:type="dxa"/>
          </w:tcPr>
          <w:p w14:paraId="770E3B82"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w:t>
            </w:r>
            <w:proofErr w:type="spellStart"/>
            <w:r w:rsidRPr="000C1666">
              <w:rPr>
                <w:rFonts w:ascii="Times New Roman" w:hAnsi="Times New Roman" w:cs="Times New Roman"/>
                <w:i/>
                <w:sz w:val="22"/>
              </w:rPr>
              <w:t>carlhubbsi</w:t>
            </w:r>
            <w:proofErr w:type="spellEnd"/>
          </w:p>
        </w:tc>
        <w:tc>
          <w:tcPr>
            <w:tcW w:w="876" w:type="dxa"/>
          </w:tcPr>
          <w:p w14:paraId="780DDC7D"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46D0A7C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4DC0C386"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268" w:type="dxa"/>
          </w:tcPr>
          <w:p w14:paraId="7719C3CB"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27933F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6ECB4FE3"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08C4AA6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568D47A9" w14:textId="056F744C"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3D8859AF" w14:textId="0502F145" w:rsidTr="00732321">
        <w:trPr>
          <w:jc w:val="center"/>
        </w:trPr>
        <w:tc>
          <w:tcPr>
            <w:tcW w:w="3168" w:type="dxa"/>
          </w:tcPr>
          <w:p w14:paraId="14CD8A3C"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w:t>
            </w:r>
            <w:proofErr w:type="spellStart"/>
            <w:r w:rsidRPr="000C1666">
              <w:rPr>
                <w:rFonts w:ascii="Times New Roman" w:hAnsi="Times New Roman" w:cs="Times New Roman"/>
                <w:i/>
                <w:sz w:val="22"/>
              </w:rPr>
              <w:t>densirostris</w:t>
            </w:r>
            <w:proofErr w:type="spellEnd"/>
          </w:p>
        </w:tc>
        <w:tc>
          <w:tcPr>
            <w:tcW w:w="876" w:type="dxa"/>
          </w:tcPr>
          <w:p w14:paraId="2C3CC9FC"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331D8624"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0EAFD26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0A2732D4"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CD5A31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4ADE8C6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56BD76E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5CEE937F" w14:textId="20AB1DCB"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3066319A" w14:textId="479D4827" w:rsidTr="00732321">
        <w:trPr>
          <w:jc w:val="center"/>
        </w:trPr>
        <w:tc>
          <w:tcPr>
            <w:tcW w:w="3168" w:type="dxa"/>
          </w:tcPr>
          <w:p w14:paraId="32E56485"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Mesoplodon </w:t>
            </w:r>
            <w:proofErr w:type="spellStart"/>
            <w:r w:rsidRPr="000C1666">
              <w:rPr>
                <w:rFonts w:ascii="Times New Roman" w:hAnsi="Times New Roman" w:cs="Times New Roman"/>
                <w:i/>
                <w:sz w:val="22"/>
              </w:rPr>
              <w:t>stejnegeri</w:t>
            </w:r>
            <w:proofErr w:type="spellEnd"/>
          </w:p>
        </w:tc>
        <w:tc>
          <w:tcPr>
            <w:tcW w:w="876" w:type="dxa"/>
          </w:tcPr>
          <w:p w14:paraId="254E02E8" w14:textId="17614310"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6</w:t>
            </w:r>
          </w:p>
        </w:tc>
        <w:tc>
          <w:tcPr>
            <w:tcW w:w="626" w:type="dxa"/>
          </w:tcPr>
          <w:p w14:paraId="3CD247C9" w14:textId="531BE431"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3</w:t>
            </w:r>
          </w:p>
        </w:tc>
        <w:tc>
          <w:tcPr>
            <w:tcW w:w="766" w:type="dxa"/>
          </w:tcPr>
          <w:p w14:paraId="6A18CB20" w14:textId="68C10AC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3</w:t>
            </w:r>
          </w:p>
        </w:tc>
        <w:tc>
          <w:tcPr>
            <w:tcW w:w="268" w:type="dxa"/>
          </w:tcPr>
          <w:p w14:paraId="5435740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1B1E00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3FEB5291" w14:textId="6CC40EC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41CB541A" w14:textId="0A33BBEA"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1054" w:type="dxa"/>
          </w:tcPr>
          <w:p w14:paraId="77E5D1E9" w14:textId="01C29A5A"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15430720" w14:textId="46B2DE5E" w:rsidTr="00732321">
        <w:trPr>
          <w:jc w:val="center"/>
        </w:trPr>
        <w:tc>
          <w:tcPr>
            <w:tcW w:w="3168" w:type="dxa"/>
          </w:tcPr>
          <w:p w14:paraId="5B89B7B6" w14:textId="77777777" w:rsidR="000C1666" w:rsidRPr="000C1666" w:rsidRDefault="000C1666" w:rsidP="0083792A">
            <w:pPr>
              <w:pStyle w:val="NoSpacing"/>
              <w:rPr>
                <w:rFonts w:ascii="Times New Roman" w:hAnsi="Times New Roman" w:cs="Times New Roman"/>
                <w:b/>
                <w:sz w:val="22"/>
              </w:rPr>
            </w:pPr>
            <w:proofErr w:type="spellStart"/>
            <w:r w:rsidRPr="000C1666">
              <w:rPr>
                <w:rFonts w:ascii="Times New Roman" w:hAnsi="Times New Roman" w:cs="Times New Roman"/>
                <w:b/>
                <w:sz w:val="22"/>
              </w:rPr>
              <w:t>Delphinidae</w:t>
            </w:r>
            <w:proofErr w:type="spellEnd"/>
          </w:p>
        </w:tc>
        <w:tc>
          <w:tcPr>
            <w:tcW w:w="876" w:type="dxa"/>
          </w:tcPr>
          <w:p w14:paraId="4D59A7FE"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038EA42D"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123D1137"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4BCA2DAB"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646C5ED"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0423CF8C"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6CDDD50B"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57098667"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41D4629B" w14:textId="2375F77C" w:rsidTr="00732321">
        <w:trPr>
          <w:jc w:val="center"/>
        </w:trPr>
        <w:tc>
          <w:tcPr>
            <w:tcW w:w="3168" w:type="dxa"/>
          </w:tcPr>
          <w:p w14:paraId="4775217A"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Orcinus</w:t>
            </w:r>
            <w:proofErr w:type="spellEnd"/>
            <w:r w:rsidRPr="000C1666">
              <w:rPr>
                <w:rFonts w:ascii="Times New Roman" w:hAnsi="Times New Roman" w:cs="Times New Roman"/>
                <w:i/>
                <w:sz w:val="22"/>
              </w:rPr>
              <w:t xml:space="preserve"> orca</w:t>
            </w:r>
          </w:p>
        </w:tc>
        <w:tc>
          <w:tcPr>
            <w:tcW w:w="876" w:type="dxa"/>
          </w:tcPr>
          <w:p w14:paraId="739230C4" w14:textId="5E89350A"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19</w:t>
            </w:r>
          </w:p>
        </w:tc>
        <w:tc>
          <w:tcPr>
            <w:tcW w:w="626" w:type="dxa"/>
          </w:tcPr>
          <w:p w14:paraId="4A65BB2D" w14:textId="5B9B8138"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766" w:type="dxa"/>
          </w:tcPr>
          <w:p w14:paraId="3BCA7D72" w14:textId="1B76926E"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15</w:t>
            </w:r>
          </w:p>
        </w:tc>
        <w:tc>
          <w:tcPr>
            <w:tcW w:w="268" w:type="dxa"/>
          </w:tcPr>
          <w:p w14:paraId="623B5EE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AB55BC7" w14:textId="39DE66C0"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3A8EA52E" w14:textId="0DDE746B"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10</w:t>
            </w:r>
          </w:p>
        </w:tc>
        <w:tc>
          <w:tcPr>
            <w:tcW w:w="1349" w:type="dxa"/>
          </w:tcPr>
          <w:p w14:paraId="0D639EE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1054" w:type="dxa"/>
          </w:tcPr>
          <w:p w14:paraId="7FA41042" w14:textId="4AA3DE9D"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2</w:t>
            </w:r>
          </w:p>
        </w:tc>
      </w:tr>
      <w:tr w:rsidR="000C1666" w:rsidRPr="000C1666" w14:paraId="4AC03649" w14:textId="5410A75D" w:rsidTr="00732321">
        <w:trPr>
          <w:jc w:val="center"/>
        </w:trPr>
        <w:tc>
          <w:tcPr>
            <w:tcW w:w="3168" w:type="dxa"/>
          </w:tcPr>
          <w:p w14:paraId="0BD7A7DB"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Globicephala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macrorhynchus</w:t>
            </w:r>
            <w:proofErr w:type="spellEnd"/>
          </w:p>
        </w:tc>
        <w:tc>
          <w:tcPr>
            <w:tcW w:w="876" w:type="dxa"/>
          </w:tcPr>
          <w:p w14:paraId="6B4F4456" w14:textId="01452F40"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5AFD97E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4DB90162" w14:textId="65E37300"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4D76FA99"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68788BE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739D2D2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6FDB4A59" w14:textId="1119B7CE"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1054" w:type="dxa"/>
          </w:tcPr>
          <w:p w14:paraId="1DF19080" w14:textId="177EF6AB"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09C9371C" w14:textId="57413FB0" w:rsidTr="00732321">
        <w:trPr>
          <w:jc w:val="center"/>
        </w:trPr>
        <w:tc>
          <w:tcPr>
            <w:tcW w:w="3168" w:type="dxa"/>
          </w:tcPr>
          <w:p w14:paraId="4AEF7565"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Grampus griseus</w:t>
            </w:r>
          </w:p>
        </w:tc>
        <w:tc>
          <w:tcPr>
            <w:tcW w:w="876" w:type="dxa"/>
          </w:tcPr>
          <w:p w14:paraId="5F778C97" w14:textId="344B49B7" w:rsidR="000C1666" w:rsidRPr="00587FF7" w:rsidRDefault="00997282" w:rsidP="009B6A84">
            <w:pPr>
              <w:pStyle w:val="NoSpacing"/>
              <w:tabs>
                <w:tab w:val="left" w:pos="214"/>
                <w:tab w:val="center" w:pos="297"/>
              </w:tabs>
              <w:jc w:val="center"/>
              <w:rPr>
                <w:rFonts w:ascii="Times New Roman" w:hAnsi="Times New Roman" w:cs="Times New Roman"/>
                <w:sz w:val="22"/>
              </w:rPr>
            </w:pPr>
            <w:r>
              <w:rPr>
                <w:rFonts w:ascii="Times New Roman" w:hAnsi="Times New Roman" w:cs="Times New Roman"/>
                <w:sz w:val="22"/>
              </w:rPr>
              <w:t>7</w:t>
            </w:r>
          </w:p>
        </w:tc>
        <w:tc>
          <w:tcPr>
            <w:tcW w:w="626" w:type="dxa"/>
          </w:tcPr>
          <w:p w14:paraId="08596216" w14:textId="36F3344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766" w:type="dxa"/>
          </w:tcPr>
          <w:p w14:paraId="6814A8AD" w14:textId="7079467E"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268" w:type="dxa"/>
          </w:tcPr>
          <w:p w14:paraId="7B97E802"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DAC9BE7" w14:textId="5CCECB6B"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31E5941B"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4F6FA992"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7D351DD2" w14:textId="611C4756"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3378D028" w14:textId="79C60E27" w:rsidTr="00732321">
        <w:trPr>
          <w:jc w:val="center"/>
        </w:trPr>
        <w:tc>
          <w:tcPr>
            <w:tcW w:w="3168" w:type="dxa"/>
          </w:tcPr>
          <w:p w14:paraId="0753E45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Lagenorhynchus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obliquidens</w:t>
            </w:r>
            <w:proofErr w:type="spellEnd"/>
          </w:p>
        </w:tc>
        <w:tc>
          <w:tcPr>
            <w:tcW w:w="876" w:type="dxa"/>
          </w:tcPr>
          <w:p w14:paraId="386AEBA4" w14:textId="58FFD842"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34</w:t>
            </w:r>
          </w:p>
        </w:tc>
        <w:tc>
          <w:tcPr>
            <w:tcW w:w="626" w:type="dxa"/>
          </w:tcPr>
          <w:p w14:paraId="78DEC1D9" w14:textId="2CE6B5BB"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25</w:t>
            </w:r>
          </w:p>
        </w:tc>
        <w:tc>
          <w:tcPr>
            <w:tcW w:w="766" w:type="dxa"/>
          </w:tcPr>
          <w:p w14:paraId="14BFA8C8" w14:textId="087A5692"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268" w:type="dxa"/>
          </w:tcPr>
          <w:p w14:paraId="17BAB961"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716684F8"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11</w:t>
            </w:r>
          </w:p>
        </w:tc>
        <w:tc>
          <w:tcPr>
            <w:tcW w:w="984" w:type="dxa"/>
          </w:tcPr>
          <w:p w14:paraId="050809EB" w14:textId="0D57E716"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16</w:t>
            </w:r>
          </w:p>
        </w:tc>
        <w:tc>
          <w:tcPr>
            <w:tcW w:w="1349" w:type="dxa"/>
          </w:tcPr>
          <w:p w14:paraId="20713E89" w14:textId="6C887DC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1054" w:type="dxa"/>
          </w:tcPr>
          <w:p w14:paraId="3E19DA97" w14:textId="634C234B"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6</w:t>
            </w:r>
          </w:p>
        </w:tc>
      </w:tr>
      <w:tr w:rsidR="000C1666" w:rsidRPr="000C1666" w14:paraId="33E4B9C9" w14:textId="00E3A668" w:rsidTr="00732321">
        <w:trPr>
          <w:jc w:val="center"/>
        </w:trPr>
        <w:tc>
          <w:tcPr>
            <w:tcW w:w="3168" w:type="dxa"/>
          </w:tcPr>
          <w:p w14:paraId="3CD665D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Tursiops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truncatus</w:t>
            </w:r>
            <w:proofErr w:type="spellEnd"/>
          </w:p>
        </w:tc>
        <w:tc>
          <w:tcPr>
            <w:tcW w:w="876" w:type="dxa"/>
          </w:tcPr>
          <w:p w14:paraId="080D1A96"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p>
        </w:tc>
        <w:tc>
          <w:tcPr>
            <w:tcW w:w="626" w:type="dxa"/>
          </w:tcPr>
          <w:p w14:paraId="79C1922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1211D69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4</w:t>
            </w:r>
          </w:p>
        </w:tc>
        <w:tc>
          <w:tcPr>
            <w:tcW w:w="268" w:type="dxa"/>
          </w:tcPr>
          <w:p w14:paraId="516122D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68335E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42B6B80E"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1349" w:type="dxa"/>
          </w:tcPr>
          <w:p w14:paraId="76BFB73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38738533" w14:textId="50ADAA18"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0FED9F07" w14:textId="42C9CFD1" w:rsidTr="00732321">
        <w:trPr>
          <w:jc w:val="center"/>
        </w:trPr>
        <w:tc>
          <w:tcPr>
            <w:tcW w:w="3168" w:type="dxa"/>
          </w:tcPr>
          <w:p w14:paraId="68B810C9"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Delphinus </w:t>
            </w:r>
            <w:proofErr w:type="spellStart"/>
            <w:r w:rsidRPr="000C1666">
              <w:rPr>
                <w:rFonts w:ascii="Times New Roman" w:hAnsi="Times New Roman" w:cs="Times New Roman"/>
                <w:i/>
                <w:sz w:val="22"/>
              </w:rPr>
              <w:t>capensis</w:t>
            </w:r>
            <w:proofErr w:type="spellEnd"/>
          </w:p>
        </w:tc>
        <w:tc>
          <w:tcPr>
            <w:tcW w:w="876" w:type="dxa"/>
          </w:tcPr>
          <w:p w14:paraId="7868D4C5"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7</w:t>
            </w:r>
          </w:p>
        </w:tc>
        <w:tc>
          <w:tcPr>
            <w:tcW w:w="626" w:type="dxa"/>
          </w:tcPr>
          <w:p w14:paraId="68B77D07" w14:textId="6699B5C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w:t>
            </w:r>
          </w:p>
        </w:tc>
        <w:tc>
          <w:tcPr>
            <w:tcW w:w="766" w:type="dxa"/>
          </w:tcPr>
          <w:p w14:paraId="6244724C" w14:textId="3D601D0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c>
          <w:tcPr>
            <w:tcW w:w="268" w:type="dxa"/>
          </w:tcPr>
          <w:p w14:paraId="76E1B801"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4C5CFBDE" w14:textId="0530FE04"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2637571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1349" w:type="dxa"/>
          </w:tcPr>
          <w:p w14:paraId="34147588" w14:textId="28814F30"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0</w:t>
            </w:r>
          </w:p>
        </w:tc>
        <w:tc>
          <w:tcPr>
            <w:tcW w:w="1054" w:type="dxa"/>
          </w:tcPr>
          <w:p w14:paraId="53366582" w14:textId="3163360F"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4FB4FD65" w14:textId="68E10B3C" w:rsidTr="00732321">
        <w:trPr>
          <w:jc w:val="center"/>
        </w:trPr>
        <w:tc>
          <w:tcPr>
            <w:tcW w:w="3168" w:type="dxa"/>
          </w:tcPr>
          <w:p w14:paraId="29FA80FF"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Delphinus </w:t>
            </w:r>
            <w:proofErr w:type="spellStart"/>
            <w:r w:rsidRPr="000C1666">
              <w:rPr>
                <w:rFonts w:ascii="Times New Roman" w:hAnsi="Times New Roman" w:cs="Times New Roman"/>
                <w:i/>
                <w:sz w:val="22"/>
              </w:rPr>
              <w:t>delphis</w:t>
            </w:r>
            <w:proofErr w:type="spellEnd"/>
          </w:p>
        </w:tc>
        <w:tc>
          <w:tcPr>
            <w:tcW w:w="876" w:type="dxa"/>
          </w:tcPr>
          <w:p w14:paraId="0A338BFC" w14:textId="1E071C0F"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r w:rsidR="006F0F9A" w:rsidRPr="00587FF7">
              <w:rPr>
                <w:rFonts w:ascii="Times New Roman" w:hAnsi="Times New Roman" w:cs="Times New Roman"/>
                <w:sz w:val="22"/>
              </w:rPr>
              <w:t>6</w:t>
            </w:r>
          </w:p>
        </w:tc>
        <w:tc>
          <w:tcPr>
            <w:tcW w:w="626" w:type="dxa"/>
          </w:tcPr>
          <w:p w14:paraId="768DF1C0" w14:textId="239B6450"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r w:rsidR="006F0F9A">
              <w:rPr>
                <w:rFonts w:ascii="Times New Roman" w:hAnsi="Times New Roman" w:cs="Times New Roman"/>
                <w:sz w:val="22"/>
              </w:rPr>
              <w:t>2</w:t>
            </w:r>
          </w:p>
        </w:tc>
        <w:tc>
          <w:tcPr>
            <w:tcW w:w="766" w:type="dxa"/>
          </w:tcPr>
          <w:p w14:paraId="3E803D39" w14:textId="6C1C799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268" w:type="dxa"/>
          </w:tcPr>
          <w:p w14:paraId="58B991E4"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621EBE07"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6</w:t>
            </w:r>
          </w:p>
        </w:tc>
        <w:tc>
          <w:tcPr>
            <w:tcW w:w="984" w:type="dxa"/>
          </w:tcPr>
          <w:p w14:paraId="506D0974" w14:textId="5F2177E3"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9</w:t>
            </w:r>
          </w:p>
        </w:tc>
        <w:tc>
          <w:tcPr>
            <w:tcW w:w="1349" w:type="dxa"/>
          </w:tcPr>
          <w:p w14:paraId="02108B1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1C78E2ED" w14:textId="16003E74"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124A943D" w14:textId="75752609" w:rsidTr="00732321">
        <w:trPr>
          <w:jc w:val="center"/>
        </w:trPr>
        <w:tc>
          <w:tcPr>
            <w:tcW w:w="3168" w:type="dxa"/>
          </w:tcPr>
          <w:p w14:paraId="7444F83C"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Stenella</w:t>
            </w:r>
            <w:proofErr w:type="spellEnd"/>
            <w:r w:rsidRPr="000C1666">
              <w:rPr>
                <w:rFonts w:ascii="Times New Roman" w:hAnsi="Times New Roman" w:cs="Times New Roman"/>
                <w:i/>
                <w:sz w:val="22"/>
              </w:rPr>
              <w:t xml:space="preserve"> attenuate</w:t>
            </w:r>
          </w:p>
        </w:tc>
        <w:tc>
          <w:tcPr>
            <w:tcW w:w="876" w:type="dxa"/>
          </w:tcPr>
          <w:p w14:paraId="14F41BB2"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1</w:t>
            </w:r>
          </w:p>
        </w:tc>
        <w:tc>
          <w:tcPr>
            <w:tcW w:w="626" w:type="dxa"/>
          </w:tcPr>
          <w:p w14:paraId="73D745EA"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766" w:type="dxa"/>
          </w:tcPr>
          <w:p w14:paraId="24A2227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268" w:type="dxa"/>
          </w:tcPr>
          <w:p w14:paraId="7B0FE30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B8644B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984" w:type="dxa"/>
          </w:tcPr>
          <w:p w14:paraId="5905DB3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50B6DD0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2A41174A" w14:textId="79215D4C"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16D8BF6F" w14:textId="1E273AA4" w:rsidTr="00732321">
        <w:trPr>
          <w:jc w:val="center"/>
        </w:trPr>
        <w:tc>
          <w:tcPr>
            <w:tcW w:w="3168" w:type="dxa"/>
          </w:tcPr>
          <w:p w14:paraId="5225A633"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Stenella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coeruleoalba</w:t>
            </w:r>
            <w:proofErr w:type="spellEnd"/>
          </w:p>
        </w:tc>
        <w:tc>
          <w:tcPr>
            <w:tcW w:w="876" w:type="dxa"/>
          </w:tcPr>
          <w:p w14:paraId="0965DBA8" w14:textId="2C880C1E"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5</w:t>
            </w:r>
            <w:r w:rsidR="00997282">
              <w:rPr>
                <w:rFonts w:ascii="Times New Roman" w:hAnsi="Times New Roman" w:cs="Times New Roman"/>
                <w:sz w:val="22"/>
              </w:rPr>
              <w:t>7</w:t>
            </w:r>
          </w:p>
        </w:tc>
        <w:tc>
          <w:tcPr>
            <w:tcW w:w="626" w:type="dxa"/>
          </w:tcPr>
          <w:p w14:paraId="23A86971" w14:textId="36FB6FF7"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46</w:t>
            </w:r>
          </w:p>
        </w:tc>
        <w:tc>
          <w:tcPr>
            <w:tcW w:w="766" w:type="dxa"/>
          </w:tcPr>
          <w:p w14:paraId="0EE1CA61" w14:textId="2E25EE1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11</w:t>
            </w:r>
          </w:p>
        </w:tc>
        <w:tc>
          <w:tcPr>
            <w:tcW w:w="268" w:type="dxa"/>
          </w:tcPr>
          <w:p w14:paraId="071D92CE"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49598B8" w14:textId="1BB020A3"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32</w:t>
            </w:r>
          </w:p>
        </w:tc>
        <w:tc>
          <w:tcPr>
            <w:tcW w:w="984" w:type="dxa"/>
          </w:tcPr>
          <w:p w14:paraId="4A1080F1"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17</w:t>
            </w:r>
          </w:p>
        </w:tc>
        <w:tc>
          <w:tcPr>
            <w:tcW w:w="1349" w:type="dxa"/>
          </w:tcPr>
          <w:p w14:paraId="762F7CEE" w14:textId="58067633"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8</w:t>
            </w:r>
          </w:p>
        </w:tc>
        <w:tc>
          <w:tcPr>
            <w:tcW w:w="1054" w:type="dxa"/>
          </w:tcPr>
          <w:p w14:paraId="6201675D" w14:textId="7203BF3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10</w:t>
            </w:r>
          </w:p>
        </w:tc>
      </w:tr>
      <w:tr w:rsidR="000C1666" w:rsidRPr="000C1666" w14:paraId="18A6E94F" w14:textId="6AE7470E" w:rsidTr="00732321">
        <w:trPr>
          <w:jc w:val="center"/>
        </w:trPr>
        <w:tc>
          <w:tcPr>
            <w:tcW w:w="3168" w:type="dxa"/>
          </w:tcPr>
          <w:p w14:paraId="1434BA4D"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Lissodelphis</w:t>
            </w:r>
            <w:proofErr w:type="spellEnd"/>
            <w:r w:rsidRPr="000C1666">
              <w:rPr>
                <w:rFonts w:ascii="Times New Roman" w:hAnsi="Times New Roman" w:cs="Times New Roman"/>
                <w:i/>
                <w:sz w:val="22"/>
              </w:rPr>
              <w:t xml:space="preserve"> borealis</w:t>
            </w:r>
          </w:p>
        </w:tc>
        <w:tc>
          <w:tcPr>
            <w:tcW w:w="876" w:type="dxa"/>
          </w:tcPr>
          <w:p w14:paraId="45DBDF8F" w14:textId="02238B09"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10</w:t>
            </w:r>
          </w:p>
        </w:tc>
        <w:tc>
          <w:tcPr>
            <w:tcW w:w="626" w:type="dxa"/>
          </w:tcPr>
          <w:p w14:paraId="1F1C44A5" w14:textId="2570719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c>
          <w:tcPr>
            <w:tcW w:w="766" w:type="dxa"/>
          </w:tcPr>
          <w:p w14:paraId="1A8243A9"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3</w:t>
            </w:r>
          </w:p>
        </w:tc>
        <w:tc>
          <w:tcPr>
            <w:tcW w:w="268" w:type="dxa"/>
          </w:tcPr>
          <w:p w14:paraId="126A7C72"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1A34D0EC"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5</w:t>
            </w:r>
          </w:p>
        </w:tc>
        <w:tc>
          <w:tcPr>
            <w:tcW w:w="984" w:type="dxa"/>
          </w:tcPr>
          <w:p w14:paraId="773FA75A" w14:textId="14A5E433"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60041BAF"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054" w:type="dxa"/>
          </w:tcPr>
          <w:p w14:paraId="459DCFFC" w14:textId="3035F001"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1</w:t>
            </w:r>
          </w:p>
        </w:tc>
      </w:tr>
      <w:tr w:rsidR="000C1666" w:rsidRPr="000C1666" w14:paraId="5BB63114" w14:textId="5240BF9A" w:rsidTr="00732321">
        <w:trPr>
          <w:jc w:val="center"/>
        </w:trPr>
        <w:tc>
          <w:tcPr>
            <w:tcW w:w="3168" w:type="dxa"/>
          </w:tcPr>
          <w:p w14:paraId="56514248" w14:textId="77777777" w:rsidR="000C1666" w:rsidRPr="000C1666" w:rsidRDefault="000C1666" w:rsidP="0083792A">
            <w:pPr>
              <w:pStyle w:val="NoSpacing"/>
              <w:rPr>
                <w:rFonts w:ascii="Times New Roman" w:hAnsi="Times New Roman" w:cs="Times New Roman"/>
                <w:b/>
                <w:sz w:val="22"/>
              </w:rPr>
            </w:pPr>
            <w:proofErr w:type="spellStart"/>
            <w:r w:rsidRPr="000C1666">
              <w:rPr>
                <w:rFonts w:ascii="Times New Roman" w:hAnsi="Times New Roman" w:cs="Times New Roman"/>
                <w:b/>
                <w:sz w:val="22"/>
              </w:rPr>
              <w:t>Phocoenidae</w:t>
            </w:r>
            <w:proofErr w:type="spellEnd"/>
          </w:p>
        </w:tc>
        <w:tc>
          <w:tcPr>
            <w:tcW w:w="876" w:type="dxa"/>
          </w:tcPr>
          <w:p w14:paraId="0668A20C"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771D4A52"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39B9332F"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10ED749C"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09F32AF"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766804EA"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0F917EB2"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1903549C" w14:textId="77777777" w:rsidR="000C1666" w:rsidRPr="000C1666" w:rsidRDefault="000C1666" w:rsidP="0083792A">
            <w:pPr>
              <w:pStyle w:val="NoSpacing"/>
              <w:jc w:val="center"/>
              <w:rPr>
                <w:rFonts w:ascii="Times New Roman" w:hAnsi="Times New Roman" w:cs="Times New Roman"/>
                <w:sz w:val="22"/>
              </w:rPr>
            </w:pPr>
          </w:p>
        </w:tc>
      </w:tr>
      <w:tr w:rsidR="000C1666" w:rsidRPr="000C1666" w14:paraId="5AF1608E" w14:textId="2FD19A19" w:rsidTr="00732321">
        <w:trPr>
          <w:jc w:val="center"/>
        </w:trPr>
        <w:tc>
          <w:tcPr>
            <w:tcW w:w="3168" w:type="dxa"/>
          </w:tcPr>
          <w:p w14:paraId="7785B1DE"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Phocoena</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phocoena</w:t>
            </w:r>
            <w:proofErr w:type="spellEnd"/>
          </w:p>
        </w:tc>
        <w:tc>
          <w:tcPr>
            <w:tcW w:w="876" w:type="dxa"/>
          </w:tcPr>
          <w:p w14:paraId="5F05772D" w14:textId="6D32CB67"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1077</w:t>
            </w:r>
          </w:p>
        </w:tc>
        <w:tc>
          <w:tcPr>
            <w:tcW w:w="626" w:type="dxa"/>
          </w:tcPr>
          <w:p w14:paraId="6FB9D7FB" w14:textId="584D1DFA"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302</w:t>
            </w:r>
          </w:p>
        </w:tc>
        <w:tc>
          <w:tcPr>
            <w:tcW w:w="766" w:type="dxa"/>
          </w:tcPr>
          <w:p w14:paraId="479FA1D5" w14:textId="37E15903"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775</w:t>
            </w:r>
          </w:p>
        </w:tc>
        <w:tc>
          <w:tcPr>
            <w:tcW w:w="268" w:type="dxa"/>
          </w:tcPr>
          <w:p w14:paraId="521046B6"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5575A841" w14:textId="6B850B76"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393</w:t>
            </w:r>
          </w:p>
        </w:tc>
        <w:tc>
          <w:tcPr>
            <w:tcW w:w="984" w:type="dxa"/>
          </w:tcPr>
          <w:p w14:paraId="1DC4B449" w14:textId="77F692D4"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345</w:t>
            </w:r>
          </w:p>
        </w:tc>
        <w:tc>
          <w:tcPr>
            <w:tcW w:w="1349" w:type="dxa"/>
          </w:tcPr>
          <w:p w14:paraId="1E4512DD" w14:textId="7966B968"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339</w:t>
            </w:r>
          </w:p>
        </w:tc>
        <w:tc>
          <w:tcPr>
            <w:tcW w:w="1054" w:type="dxa"/>
          </w:tcPr>
          <w:p w14:paraId="1711781E" w14:textId="4354E7ED"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191</w:t>
            </w:r>
          </w:p>
        </w:tc>
      </w:tr>
      <w:tr w:rsidR="000C1666" w:rsidRPr="000C1666" w14:paraId="051CD4FA" w14:textId="1439D1DF" w:rsidTr="00732321">
        <w:trPr>
          <w:jc w:val="center"/>
        </w:trPr>
        <w:tc>
          <w:tcPr>
            <w:tcW w:w="3168" w:type="dxa"/>
          </w:tcPr>
          <w:p w14:paraId="7912113B" w14:textId="77777777" w:rsidR="000C1666" w:rsidRPr="000C1666" w:rsidRDefault="000C1666" w:rsidP="0083792A">
            <w:pPr>
              <w:pStyle w:val="NoSpacing"/>
              <w:rPr>
                <w:rFonts w:ascii="Times New Roman" w:hAnsi="Times New Roman" w:cs="Times New Roman"/>
                <w:i/>
                <w:sz w:val="22"/>
              </w:rPr>
            </w:pPr>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Phocoenoides</w:t>
            </w:r>
            <w:proofErr w:type="spellEnd"/>
            <w:r w:rsidRPr="000C1666">
              <w:rPr>
                <w:rFonts w:ascii="Times New Roman" w:hAnsi="Times New Roman" w:cs="Times New Roman"/>
                <w:i/>
                <w:sz w:val="22"/>
              </w:rPr>
              <w:t xml:space="preserve"> </w:t>
            </w:r>
            <w:proofErr w:type="spellStart"/>
            <w:r w:rsidRPr="000C1666">
              <w:rPr>
                <w:rFonts w:ascii="Times New Roman" w:hAnsi="Times New Roman" w:cs="Times New Roman"/>
                <w:i/>
                <w:sz w:val="22"/>
              </w:rPr>
              <w:t>dalli</w:t>
            </w:r>
            <w:proofErr w:type="spellEnd"/>
          </w:p>
        </w:tc>
        <w:tc>
          <w:tcPr>
            <w:tcW w:w="876" w:type="dxa"/>
          </w:tcPr>
          <w:p w14:paraId="452C08FB" w14:textId="7DCDF184"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99</w:t>
            </w:r>
          </w:p>
        </w:tc>
        <w:tc>
          <w:tcPr>
            <w:tcW w:w="626" w:type="dxa"/>
          </w:tcPr>
          <w:p w14:paraId="45616B76" w14:textId="68715B7E"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17</w:t>
            </w:r>
          </w:p>
        </w:tc>
        <w:tc>
          <w:tcPr>
            <w:tcW w:w="766" w:type="dxa"/>
          </w:tcPr>
          <w:p w14:paraId="45646562" w14:textId="500EB2AE"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82</w:t>
            </w:r>
          </w:p>
        </w:tc>
        <w:tc>
          <w:tcPr>
            <w:tcW w:w="268" w:type="dxa"/>
          </w:tcPr>
          <w:p w14:paraId="37924070"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00BEC861" w14:textId="3681CB71"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39</w:t>
            </w:r>
          </w:p>
        </w:tc>
        <w:tc>
          <w:tcPr>
            <w:tcW w:w="984" w:type="dxa"/>
          </w:tcPr>
          <w:p w14:paraId="3219F3DA" w14:textId="7405B461"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r w:rsidR="006F0F9A">
              <w:rPr>
                <w:rFonts w:ascii="Times New Roman" w:hAnsi="Times New Roman" w:cs="Times New Roman"/>
                <w:sz w:val="22"/>
              </w:rPr>
              <w:t>6</w:t>
            </w:r>
          </w:p>
        </w:tc>
        <w:tc>
          <w:tcPr>
            <w:tcW w:w="1349" w:type="dxa"/>
          </w:tcPr>
          <w:p w14:paraId="28ACB808" w14:textId="571FBA6D"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44</w:t>
            </w:r>
          </w:p>
        </w:tc>
        <w:tc>
          <w:tcPr>
            <w:tcW w:w="1054" w:type="dxa"/>
          </w:tcPr>
          <w:p w14:paraId="0935099E" w14:textId="62D8C3C6"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p>
        </w:tc>
      </w:tr>
      <w:tr w:rsidR="000C1666" w:rsidRPr="000C1666" w14:paraId="2F1595D5" w14:textId="52BEAF50" w:rsidTr="00732321">
        <w:trPr>
          <w:jc w:val="center"/>
        </w:trPr>
        <w:tc>
          <w:tcPr>
            <w:tcW w:w="3168" w:type="dxa"/>
          </w:tcPr>
          <w:p w14:paraId="3E233048" w14:textId="77777777" w:rsidR="000C1666" w:rsidRPr="000C1666" w:rsidRDefault="000C1666" w:rsidP="0083792A">
            <w:pPr>
              <w:pStyle w:val="NoSpacing"/>
              <w:rPr>
                <w:rFonts w:ascii="Times New Roman" w:hAnsi="Times New Roman" w:cs="Times New Roman"/>
                <w:sz w:val="22"/>
              </w:rPr>
            </w:pPr>
            <w:r w:rsidRPr="000C1666">
              <w:rPr>
                <w:rFonts w:ascii="Times New Roman" w:hAnsi="Times New Roman" w:cs="Times New Roman"/>
                <w:sz w:val="22"/>
              </w:rPr>
              <w:t xml:space="preserve">     </w:t>
            </w:r>
            <w:proofErr w:type="spellStart"/>
            <w:r w:rsidRPr="000C1666">
              <w:rPr>
                <w:rFonts w:ascii="Times New Roman" w:hAnsi="Times New Roman" w:cs="Times New Roman"/>
                <w:sz w:val="22"/>
              </w:rPr>
              <w:t>Phocoenidae</w:t>
            </w:r>
            <w:proofErr w:type="spellEnd"/>
            <w:r w:rsidRPr="000C1666">
              <w:rPr>
                <w:rFonts w:ascii="Times New Roman" w:hAnsi="Times New Roman" w:cs="Times New Roman"/>
                <w:sz w:val="22"/>
              </w:rPr>
              <w:t xml:space="preserve"> hybrid</w:t>
            </w:r>
          </w:p>
        </w:tc>
        <w:tc>
          <w:tcPr>
            <w:tcW w:w="876" w:type="dxa"/>
          </w:tcPr>
          <w:p w14:paraId="670017DA" w14:textId="77777777" w:rsidR="000C1666" w:rsidRPr="00587FF7" w:rsidRDefault="000C1666" w:rsidP="0083792A">
            <w:pPr>
              <w:pStyle w:val="NoSpacing"/>
              <w:jc w:val="center"/>
              <w:rPr>
                <w:rFonts w:ascii="Times New Roman" w:hAnsi="Times New Roman" w:cs="Times New Roman"/>
                <w:sz w:val="22"/>
              </w:rPr>
            </w:pPr>
            <w:r w:rsidRPr="00587FF7">
              <w:rPr>
                <w:rFonts w:ascii="Times New Roman" w:hAnsi="Times New Roman" w:cs="Times New Roman"/>
                <w:sz w:val="22"/>
              </w:rPr>
              <w:t>2</w:t>
            </w:r>
          </w:p>
        </w:tc>
        <w:tc>
          <w:tcPr>
            <w:tcW w:w="626" w:type="dxa"/>
          </w:tcPr>
          <w:p w14:paraId="099FF8B0"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766" w:type="dxa"/>
          </w:tcPr>
          <w:p w14:paraId="59144064"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2</w:t>
            </w:r>
          </w:p>
        </w:tc>
        <w:tc>
          <w:tcPr>
            <w:tcW w:w="268" w:type="dxa"/>
          </w:tcPr>
          <w:p w14:paraId="78F72EF7"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DD1B67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984" w:type="dxa"/>
          </w:tcPr>
          <w:p w14:paraId="31529D85"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1</w:t>
            </w:r>
          </w:p>
        </w:tc>
        <w:tc>
          <w:tcPr>
            <w:tcW w:w="1349" w:type="dxa"/>
          </w:tcPr>
          <w:p w14:paraId="4971D56D" w14:textId="77777777"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0</w:t>
            </w:r>
          </w:p>
        </w:tc>
        <w:tc>
          <w:tcPr>
            <w:tcW w:w="1054" w:type="dxa"/>
          </w:tcPr>
          <w:p w14:paraId="785883C0" w14:textId="2174E5A5" w:rsidR="000C1666" w:rsidRPr="000C1666" w:rsidRDefault="000A1FB7" w:rsidP="0083792A">
            <w:pPr>
              <w:pStyle w:val="NoSpacing"/>
              <w:jc w:val="center"/>
              <w:rPr>
                <w:rFonts w:ascii="Times New Roman" w:hAnsi="Times New Roman" w:cs="Times New Roman"/>
                <w:sz w:val="22"/>
              </w:rPr>
            </w:pPr>
            <w:r>
              <w:rPr>
                <w:rFonts w:ascii="Times New Roman" w:hAnsi="Times New Roman" w:cs="Times New Roman"/>
                <w:sz w:val="22"/>
              </w:rPr>
              <w:t>0</w:t>
            </w:r>
          </w:p>
        </w:tc>
      </w:tr>
      <w:tr w:rsidR="000C1666" w:rsidRPr="000C1666" w14:paraId="0809DD99" w14:textId="76C347F8" w:rsidTr="00732321">
        <w:trPr>
          <w:jc w:val="center"/>
        </w:trPr>
        <w:tc>
          <w:tcPr>
            <w:tcW w:w="3168" w:type="dxa"/>
          </w:tcPr>
          <w:p w14:paraId="6A21E10C"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Unidentified Species</w:t>
            </w:r>
          </w:p>
        </w:tc>
        <w:tc>
          <w:tcPr>
            <w:tcW w:w="876" w:type="dxa"/>
          </w:tcPr>
          <w:p w14:paraId="30C36CF1" w14:textId="77777777" w:rsidR="000C1666" w:rsidRPr="00587FF7" w:rsidRDefault="000C1666" w:rsidP="0083792A">
            <w:pPr>
              <w:pStyle w:val="NoSpacing"/>
              <w:jc w:val="center"/>
              <w:rPr>
                <w:rFonts w:ascii="Times New Roman" w:hAnsi="Times New Roman" w:cs="Times New Roman"/>
                <w:sz w:val="22"/>
              </w:rPr>
            </w:pPr>
          </w:p>
        </w:tc>
        <w:tc>
          <w:tcPr>
            <w:tcW w:w="626" w:type="dxa"/>
          </w:tcPr>
          <w:p w14:paraId="54371C63" w14:textId="77777777" w:rsidR="000C1666" w:rsidRPr="000C1666" w:rsidRDefault="000C1666" w:rsidP="0083792A">
            <w:pPr>
              <w:pStyle w:val="NoSpacing"/>
              <w:jc w:val="center"/>
              <w:rPr>
                <w:rFonts w:ascii="Times New Roman" w:hAnsi="Times New Roman" w:cs="Times New Roman"/>
                <w:sz w:val="22"/>
              </w:rPr>
            </w:pPr>
          </w:p>
        </w:tc>
        <w:tc>
          <w:tcPr>
            <w:tcW w:w="766" w:type="dxa"/>
          </w:tcPr>
          <w:p w14:paraId="6148DCB4" w14:textId="77777777" w:rsidR="000C1666" w:rsidRPr="000C1666" w:rsidRDefault="000C1666" w:rsidP="0083792A">
            <w:pPr>
              <w:pStyle w:val="NoSpacing"/>
              <w:jc w:val="center"/>
              <w:rPr>
                <w:rFonts w:ascii="Times New Roman" w:hAnsi="Times New Roman" w:cs="Times New Roman"/>
                <w:sz w:val="22"/>
              </w:rPr>
            </w:pPr>
          </w:p>
        </w:tc>
        <w:tc>
          <w:tcPr>
            <w:tcW w:w="268" w:type="dxa"/>
          </w:tcPr>
          <w:p w14:paraId="4347BDF5"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324F2E4E" w14:textId="77777777" w:rsidR="000C1666" w:rsidRPr="000C1666" w:rsidRDefault="000C1666" w:rsidP="0083792A">
            <w:pPr>
              <w:pStyle w:val="NoSpacing"/>
              <w:jc w:val="center"/>
              <w:rPr>
                <w:rFonts w:ascii="Times New Roman" w:hAnsi="Times New Roman" w:cs="Times New Roman"/>
                <w:sz w:val="22"/>
              </w:rPr>
            </w:pPr>
          </w:p>
        </w:tc>
        <w:tc>
          <w:tcPr>
            <w:tcW w:w="984" w:type="dxa"/>
          </w:tcPr>
          <w:p w14:paraId="22B0390F" w14:textId="77777777" w:rsidR="000C1666" w:rsidRPr="000C1666" w:rsidRDefault="000C1666" w:rsidP="0083792A">
            <w:pPr>
              <w:pStyle w:val="NoSpacing"/>
              <w:jc w:val="center"/>
              <w:rPr>
                <w:rFonts w:ascii="Times New Roman" w:hAnsi="Times New Roman" w:cs="Times New Roman"/>
                <w:sz w:val="22"/>
              </w:rPr>
            </w:pPr>
          </w:p>
        </w:tc>
        <w:tc>
          <w:tcPr>
            <w:tcW w:w="1349" w:type="dxa"/>
          </w:tcPr>
          <w:p w14:paraId="5D89BC4E" w14:textId="77777777" w:rsidR="000C1666" w:rsidRPr="000C1666" w:rsidRDefault="000C1666" w:rsidP="0083792A">
            <w:pPr>
              <w:pStyle w:val="NoSpacing"/>
              <w:jc w:val="center"/>
              <w:rPr>
                <w:rFonts w:ascii="Times New Roman" w:hAnsi="Times New Roman" w:cs="Times New Roman"/>
                <w:sz w:val="22"/>
              </w:rPr>
            </w:pPr>
          </w:p>
        </w:tc>
        <w:tc>
          <w:tcPr>
            <w:tcW w:w="1054" w:type="dxa"/>
          </w:tcPr>
          <w:p w14:paraId="3CACF299" w14:textId="3C6070A5" w:rsidR="000C1666" w:rsidRPr="000C1666" w:rsidRDefault="000C1666" w:rsidP="0083792A">
            <w:pPr>
              <w:pStyle w:val="NoSpacing"/>
              <w:jc w:val="center"/>
              <w:rPr>
                <w:rFonts w:ascii="Times New Roman" w:hAnsi="Times New Roman" w:cs="Times New Roman"/>
                <w:sz w:val="22"/>
              </w:rPr>
            </w:pPr>
          </w:p>
        </w:tc>
      </w:tr>
      <w:tr w:rsidR="000C1666" w:rsidRPr="000C1666" w14:paraId="2AC5B3B7" w14:textId="51E3BB03" w:rsidTr="00732321">
        <w:trPr>
          <w:jc w:val="center"/>
        </w:trPr>
        <w:tc>
          <w:tcPr>
            <w:tcW w:w="3168" w:type="dxa"/>
          </w:tcPr>
          <w:p w14:paraId="7D86E136" w14:textId="0A854C29" w:rsidR="000C1666" w:rsidRPr="000C1666" w:rsidRDefault="000C1666" w:rsidP="0083792A">
            <w:pPr>
              <w:pStyle w:val="NoSpacing"/>
              <w:rPr>
                <w:rFonts w:ascii="Times New Roman" w:hAnsi="Times New Roman" w:cs="Times New Roman"/>
                <w:sz w:val="22"/>
              </w:rPr>
            </w:pPr>
            <w:r w:rsidRPr="000C1666">
              <w:rPr>
                <w:rFonts w:ascii="Times New Roman" w:hAnsi="Times New Roman" w:cs="Times New Roman"/>
                <w:sz w:val="22"/>
              </w:rPr>
              <w:t xml:space="preserve">     Unidentified </w:t>
            </w:r>
          </w:p>
        </w:tc>
        <w:tc>
          <w:tcPr>
            <w:tcW w:w="876" w:type="dxa"/>
          </w:tcPr>
          <w:p w14:paraId="3A7AE262" w14:textId="6914505F" w:rsidR="000C1666" w:rsidRPr="00587FF7" w:rsidRDefault="006F0F9A" w:rsidP="0083792A">
            <w:pPr>
              <w:pStyle w:val="NoSpacing"/>
              <w:jc w:val="center"/>
              <w:rPr>
                <w:rFonts w:ascii="Times New Roman" w:hAnsi="Times New Roman" w:cs="Times New Roman"/>
                <w:sz w:val="22"/>
              </w:rPr>
            </w:pPr>
            <w:r w:rsidRPr="00587FF7">
              <w:rPr>
                <w:rFonts w:ascii="Times New Roman" w:hAnsi="Times New Roman" w:cs="Times New Roman"/>
                <w:sz w:val="22"/>
              </w:rPr>
              <w:t>8</w:t>
            </w:r>
            <w:r w:rsidR="00997282">
              <w:rPr>
                <w:rFonts w:ascii="Times New Roman" w:hAnsi="Times New Roman" w:cs="Times New Roman"/>
                <w:sz w:val="22"/>
              </w:rPr>
              <w:t>2</w:t>
            </w:r>
          </w:p>
        </w:tc>
        <w:tc>
          <w:tcPr>
            <w:tcW w:w="626" w:type="dxa"/>
          </w:tcPr>
          <w:p w14:paraId="174B968E" w14:textId="7B4BB4CF"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41</w:t>
            </w:r>
          </w:p>
        </w:tc>
        <w:tc>
          <w:tcPr>
            <w:tcW w:w="766" w:type="dxa"/>
          </w:tcPr>
          <w:p w14:paraId="49DB8DF7" w14:textId="430A3FFD"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41</w:t>
            </w:r>
          </w:p>
        </w:tc>
        <w:tc>
          <w:tcPr>
            <w:tcW w:w="268" w:type="dxa"/>
          </w:tcPr>
          <w:p w14:paraId="06E22868" w14:textId="77777777" w:rsidR="000C1666" w:rsidRPr="000C1666" w:rsidRDefault="000C1666" w:rsidP="0083792A">
            <w:pPr>
              <w:pStyle w:val="NoSpacing"/>
              <w:jc w:val="center"/>
              <w:rPr>
                <w:rFonts w:ascii="Times New Roman" w:hAnsi="Times New Roman" w:cs="Times New Roman"/>
                <w:sz w:val="22"/>
              </w:rPr>
            </w:pPr>
          </w:p>
        </w:tc>
        <w:tc>
          <w:tcPr>
            <w:tcW w:w="889" w:type="dxa"/>
          </w:tcPr>
          <w:p w14:paraId="2D34D1EF" w14:textId="5A44B974"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5</w:t>
            </w:r>
          </w:p>
        </w:tc>
        <w:tc>
          <w:tcPr>
            <w:tcW w:w="984" w:type="dxa"/>
          </w:tcPr>
          <w:p w14:paraId="5E66817C" w14:textId="7E970FB1" w:rsidR="000C1666" w:rsidRPr="000C1666" w:rsidRDefault="00997282" w:rsidP="0083792A">
            <w:pPr>
              <w:pStyle w:val="NoSpacing"/>
              <w:jc w:val="center"/>
              <w:rPr>
                <w:rFonts w:ascii="Times New Roman" w:hAnsi="Times New Roman" w:cs="Times New Roman"/>
                <w:sz w:val="22"/>
              </w:rPr>
            </w:pPr>
            <w:r>
              <w:rPr>
                <w:rFonts w:ascii="Times New Roman" w:hAnsi="Times New Roman" w:cs="Times New Roman"/>
                <w:sz w:val="22"/>
              </w:rPr>
              <w:t>4</w:t>
            </w:r>
          </w:p>
        </w:tc>
        <w:tc>
          <w:tcPr>
            <w:tcW w:w="1349" w:type="dxa"/>
          </w:tcPr>
          <w:p w14:paraId="1D824CB6" w14:textId="0AC63777"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7</w:t>
            </w:r>
            <w:r w:rsidR="00E12E91">
              <w:rPr>
                <w:rFonts w:ascii="Times New Roman" w:hAnsi="Times New Roman" w:cs="Times New Roman"/>
                <w:sz w:val="22"/>
              </w:rPr>
              <w:t>3</w:t>
            </w:r>
          </w:p>
        </w:tc>
        <w:tc>
          <w:tcPr>
            <w:tcW w:w="1054" w:type="dxa"/>
          </w:tcPr>
          <w:p w14:paraId="288A3D5B" w14:textId="3DB4130C"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w:t>
            </w:r>
          </w:p>
        </w:tc>
      </w:tr>
      <w:tr w:rsidR="000C1666" w:rsidRPr="000C1666" w14:paraId="2304A2B6" w14:textId="240B9771" w:rsidTr="00732321">
        <w:trPr>
          <w:jc w:val="center"/>
        </w:trPr>
        <w:tc>
          <w:tcPr>
            <w:tcW w:w="3168" w:type="dxa"/>
            <w:tcBorders>
              <w:top w:val="single" w:sz="4" w:space="0" w:color="auto"/>
              <w:bottom w:val="single" w:sz="4" w:space="0" w:color="auto"/>
            </w:tcBorders>
          </w:tcPr>
          <w:p w14:paraId="7886DFF2" w14:textId="77777777" w:rsidR="000C1666" w:rsidRPr="000C1666" w:rsidRDefault="000C1666" w:rsidP="0083792A">
            <w:pPr>
              <w:pStyle w:val="NoSpacing"/>
              <w:rPr>
                <w:rFonts w:ascii="Times New Roman" w:hAnsi="Times New Roman" w:cs="Times New Roman"/>
                <w:b/>
                <w:sz w:val="22"/>
              </w:rPr>
            </w:pPr>
            <w:r w:rsidRPr="000C1666">
              <w:rPr>
                <w:rFonts w:ascii="Times New Roman" w:hAnsi="Times New Roman" w:cs="Times New Roman"/>
                <w:b/>
                <w:sz w:val="22"/>
              </w:rPr>
              <w:t>Total</w:t>
            </w:r>
          </w:p>
        </w:tc>
        <w:tc>
          <w:tcPr>
            <w:tcW w:w="876" w:type="dxa"/>
            <w:tcBorders>
              <w:top w:val="single" w:sz="4" w:space="0" w:color="auto"/>
              <w:bottom w:val="single" w:sz="4" w:space="0" w:color="auto"/>
            </w:tcBorders>
          </w:tcPr>
          <w:p w14:paraId="694A4983" w14:textId="75944447" w:rsidR="000C1666" w:rsidRPr="00587FF7" w:rsidRDefault="00997282" w:rsidP="0083792A">
            <w:pPr>
              <w:pStyle w:val="NoSpacing"/>
              <w:jc w:val="center"/>
              <w:rPr>
                <w:rFonts w:ascii="Times New Roman" w:hAnsi="Times New Roman" w:cs="Times New Roman"/>
                <w:sz w:val="22"/>
              </w:rPr>
            </w:pPr>
            <w:r>
              <w:rPr>
                <w:rFonts w:ascii="Times New Roman" w:hAnsi="Times New Roman" w:cs="Times New Roman"/>
                <w:sz w:val="22"/>
              </w:rPr>
              <w:t>1705</w:t>
            </w:r>
          </w:p>
        </w:tc>
        <w:tc>
          <w:tcPr>
            <w:tcW w:w="626" w:type="dxa"/>
            <w:tcBorders>
              <w:top w:val="single" w:sz="4" w:space="0" w:color="auto"/>
              <w:bottom w:val="single" w:sz="4" w:space="0" w:color="auto"/>
            </w:tcBorders>
          </w:tcPr>
          <w:p w14:paraId="61F31781" w14:textId="763C9CE1" w:rsidR="000C1666" w:rsidRPr="000C1666" w:rsidRDefault="000C1666" w:rsidP="0083792A">
            <w:pPr>
              <w:pStyle w:val="NoSpacing"/>
              <w:jc w:val="center"/>
              <w:rPr>
                <w:rFonts w:ascii="Times New Roman" w:hAnsi="Times New Roman" w:cs="Times New Roman"/>
                <w:sz w:val="22"/>
              </w:rPr>
            </w:pPr>
            <w:r w:rsidRPr="000C1666">
              <w:rPr>
                <w:rFonts w:ascii="Times New Roman" w:hAnsi="Times New Roman" w:cs="Times New Roman"/>
                <w:sz w:val="22"/>
              </w:rPr>
              <w:t>5</w:t>
            </w:r>
            <w:r w:rsidR="006F0F9A">
              <w:rPr>
                <w:rFonts w:ascii="Times New Roman" w:hAnsi="Times New Roman" w:cs="Times New Roman"/>
                <w:sz w:val="22"/>
              </w:rPr>
              <w:t>7</w:t>
            </w:r>
            <w:r w:rsidR="001D2AD5">
              <w:rPr>
                <w:rFonts w:ascii="Times New Roman" w:hAnsi="Times New Roman" w:cs="Times New Roman"/>
                <w:sz w:val="22"/>
              </w:rPr>
              <w:t>8</w:t>
            </w:r>
          </w:p>
        </w:tc>
        <w:tc>
          <w:tcPr>
            <w:tcW w:w="766" w:type="dxa"/>
            <w:tcBorders>
              <w:top w:val="single" w:sz="4" w:space="0" w:color="auto"/>
              <w:bottom w:val="single" w:sz="4" w:space="0" w:color="auto"/>
            </w:tcBorders>
          </w:tcPr>
          <w:p w14:paraId="45D9A5CD" w14:textId="17B8B6D8" w:rsidR="000C1666" w:rsidRPr="000C1666" w:rsidRDefault="00E64FE9" w:rsidP="0083792A">
            <w:pPr>
              <w:pStyle w:val="NoSpacing"/>
              <w:jc w:val="center"/>
              <w:rPr>
                <w:rFonts w:ascii="Times New Roman" w:hAnsi="Times New Roman" w:cs="Times New Roman"/>
                <w:sz w:val="22"/>
              </w:rPr>
            </w:pPr>
            <w:r>
              <w:rPr>
                <w:rFonts w:ascii="Times New Roman" w:hAnsi="Times New Roman" w:cs="Times New Roman"/>
                <w:sz w:val="22"/>
              </w:rPr>
              <w:t>11</w:t>
            </w:r>
            <w:r w:rsidR="00020698">
              <w:rPr>
                <w:rFonts w:ascii="Times New Roman" w:hAnsi="Times New Roman" w:cs="Times New Roman"/>
                <w:sz w:val="22"/>
              </w:rPr>
              <w:t>27</w:t>
            </w:r>
          </w:p>
        </w:tc>
        <w:tc>
          <w:tcPr>
            <w:tcW w:w="268" w:type="dxa"/>
            <w:tcBorders>
              <w:top w:val="single" w:sz="4" w:space="0" w:color="auto"/>
              <w:bottom w:val="single" w:sz="4" w:space="0" w:color="auto"/>
            </w:tcBorders>
          </w:tcPr>
          <w:p w14:paraId="49BA7F91" w14:textId="77777777" w:rsidR="000C1666" w:rsidRPr="000C1666" w:rsidRDefault="000C1666" w:rsidP="0083792A">
            <w:pPr>
              <w:pStyle w:val="NoSpacing"/>
              <w:jc w:val="center"/>
              <w:rPr>
                <w:rFonts w:ascii="Times New Roman" w:hAnsi="Times New Roman" w:cs="Times New Roman"/>
                <w:sz w:val="22"/>
              </w:rPr>
            </w:pPr>
          </w:p>
        </w:tc>
        <w:tc>
          <w:tcPr>
            <w:tcW w:w="889" w:type="dxa"/>
            <w:tcBorders>
              <w:top w:val="single" w:sz="4" w:space="0" w:color="auto"/>
              <w:bottom w:val="single" w:sz="4" w:space="0" w:color="auto"/>
            </w:tcBorders>
          </w:tcPr>
          <w:p w14:paraId="12BCAC34" w14:textId="72B038C8"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61</w:t>
            </w:r>
            <w:r w:rsidR="00020698">
              <w:rPr>
                <w:rFonts w:ascii="Times New Roman" w:hAnsi="Times New Roman" w:cs="Times New Roman"/>
                <w:sz w:val="22"/>
              </w:rPr>
              <w:t>7</w:t>
            </w:r>
          </w:p>
        </w:tc>
        <w:tc>
          <w:tcPr>
            <w:tcW w:w="984" w:type="dxa"/>
            <w:tcBorders>
              <w:top w:val="single" w:sz="4" w:space="0" w:color="auto"/>
              <w:bottom w:val="single" w:sz="4" w:space="0" w:color="auto"/>
            </w:tcBorders>
          </w:tcPr>
          <w:p w14:paraId="6B270827" w14:textId="349649CB" w:rsidR="000C1666" w:rsidRPr="000C1666" w:rsidRDefault="006F0F9A" w:rsidP="0083792A">
            <w:pPr>
              <w:pStyle w:val="NoSpacing"/>
              <w:jc w:val="center"/>
              <w:rPr>
                <w:rFonts w:ascii="Times New Roman" w:hAnsi="Times New Roman" w:cs="Times New Roman"/>
                <w:sz w:val="22"/>
              </w:rPr>
            </w:pPr>
            <w:r>
              <w:rPr>
                <w:rFonts w:ascii="Times New Roman" w:hAnsi="Times New Roman" w:cs="Times New Roman"/>
                <w:sz w:val="22"/>
              </w:rPr>
              <w:t>5</w:t>
            </w:r>
            <w:r w:rsidR="00020698">
              <w:rPr>
                <w:rFonts w:ascii="Times New Roman" w:hAnsi="Times New Roman" w:cs="Times New Roman"/>
                <w:sz w:val="22"/>
              </w:rPr>
              <w:t>23</w:t>
            </w:r>
          </w:p>
        </w:tc>
        <w:tc>
          <w:tcPr>
            <w:tcW w:w="1349" w:type="dxa"/>
            <w:tcBorders>
              <w:top w:val="single" w:sz="4" w:space="0" w:color="auto"/>
              <w:bottom w:val="single" w:sz="4" w:space="0" w:color="auto"/>
            </w:tcBorders>
          </w:tcPr>
          <w:p w14:paraId="5370A206" w14:textId="322764F5" w:rsidR="000C1666" w:rsidRPr="000C1666" w:rsidRDefault="00E64FE9" w:rsidP="0083792A">
            <w:pPr>
              <w:pStyle w:val="NoSpacing"/>
              <w:jc w:val="center"/>
              <w:rPr>
                <w:rFonts w:ascii="Times New Roman" w:hAnsi="Times New Roman" w:cs="Times New Roman"/>
                <w:sz w:val="22"/>
              </w:rPr>
            </w:pPr>
            <w:r>
              <w:rPr>
                <w:rFonts w:ascii="Times New Roman" w:hAnsi="Times New Roman" w:cs="Times New Roman"/>
                <w:sz w:val="22"/>
              </w:rPr>
              <w:t>5</w:t>
            </w:r>
            <w:r w:rsidR="00020698">
              <w:rPr>
                <w:rFonts w:ascii="Times New Roman" w:hAnsi="Times New Roman" w:cs="Times New Roman"/>
                <w:sz w:val="22"/>
              </w:rPr>
              <w:t>65</w:t>
            </w:r>
          </w:p>
        </w:tc>
        <w:tc>
          <w:tcPr>
            <w:tcW w:w="1054" w:type="dxa"/>
            <w:tcBorders>
              <w:top w:val="single" w:sz="4" w:space="0" w:color="auto"/>
              <w:bottom w:val="single" w:sz="4" w:space="0" w:color="auto"/>
            </w:tcBorders>
          </w:tcPr>
          <w:p w14:paraId="6BBD8AC9" w14:textId="513A346C" w:rsidR="000C1666" w:rsidRPr="000C1666" w:rsidRDefault="00020698" w:rsidP="0083792A">
            <w:pPr>
              <w:pStyle w:val="NoSpacing"/>
              <w:jc w:val="center"/>
              <w:rPr>
                <w:rFonts w:ascii="Times New Roman" w:hAnsi="Times New Roman" w:cs="Times New Roman"/>
                <w:sz w:val="22"/>
              </w:rPr>
            </w:pPr>
            <w:r>
              <w:rPr>
                <w:rFonts w:ascii="Times New Roman" w:hAnsi="Times New Roman" w:cs="Times New Roman"/>
                <w:sz w:val="22"/>
              </w:rPr>
              <w:t>311</w:t>
            </w:r>
          </w:p>
        </w:tc>
      </w:tr>
    </w:tbl>
    <w:p w14:paraId="72EED120" w14:textId="77777777" w:rsidR="00B5512C" w:rsidRDefault="00B5512C" w:rsidP="00B5512C">
      <w:pPr>
        <w:pStyle w:val="NoSpacing"/>
        <w:spacing w:line="480" w:lineRule="auto"/>
        <w:rPr>
          <w:rFonts w:ascii="Times New Roman" w:hAnsi="Times New Roman" w:cs="Times New Roman"/>
        </w:rPr>
      </w:pPr>
    </w:p>
    <w:p w14:paraId="2BC767F1" w14:textId="7F6E930C" w:rsidR="0053736D" w:rsidRDefault="0053736D">
      <w:pPr>
        <w:rPr>
          <w:rFonts w:eastAsiaTheme="minorHAnsi"/>
        </w:rPr>
      </w:pPr>
    </w:p>
    <w:p w14:paraId="6BCF6E62" w14:textId="77777777" w:rsidR="00C802C6" w:rsidRDefault="00C802C6" w:rsidP="0053736D">
      <w:pPr>
        <w:pStyle w:val="NoSpacing"/>
        <w:rPr>
          <w:rFonts w:ascii="Times New Roman" w:hAnsi="Times New Roman" w:cs="Times New Roman"/>
        </w:rPr>
      </w:pPr>
    </w:p>
    <w:p w14:paraId="6B0B6FCE" w14:textId="77777777" w:rsidR="00C802C6" w:rsidRDefault="00C802C6" w:rsidP="0053736D">
      <w:pPr>
        <w:pStyle w:val="NoSpacing"/>
        <w:rPr>
          <w:rFonts w:ascii="Times New Roman" w:hAnsi="Times New Roman" w:cs="Times New Roman"/>
        </w:rPr>
      </w:pPr>
    </w:p>
    <w:p w14:paraId="4AF15C36" w14:textId="77777777" w:rsidR="00C802C6" w:rsidRDefault="00C802C6" w:rsidP="0053736D">
      <w:pPr>
        <w:pStyle w:val="NoSpacing"/>
        <w:rPr>
          <w:rFonts w:ascii="Times New Roman" w:hAnsi="Times New Roman" w:cs="Times New Roman"/>
        </w:rPr>
      </w:pPr>
    </w:p>
    <w:p w14:paraId="0C244F27" w14:textId="77777777" w:rsidR="00554EE2" w:rsidRDefault="00554EE2" w:rsidP="0053736D">
      <w:pPr>
        <w:pStyle w:val="NoSpacing"/>
        <w:rPr>
          <w:rFonts w:ascii="Times New Roman" w:hAnsi="Times New Roman" w:cs="Times New Roman"/>
        </w:rPr>
      </w:pPr>
    </w:p>
    <w:p w14:paraId="7B86B885" w14:textId="77777777" w:rsidR="00554EE2" w:rsidRDefault="00554EE2" w:rsidP="0053736D">
      <w:pPr>
        <w:pStyle w:val="NoSpacing"/>
        <w:rPr>
          <w:rFonts w:ascii="Times New Roman" w:hAnsi="Times New Roman" w:cs="Times New Roman"/>
        </w:rPr>
      </w:pPr>
    </w:p>
    <w:p w14:paraId="414094F3" w14:textId="3D3B9D1C" w:rsidR="00C802C6" w:rsidRDefault="0053736D" w:rsidP="0053736D">
      <w:pPr>
        <w:pStyle w:val="NoSpacing"/>
        <w:rPr>
          <w:rFonts w:ascii="Times New Roman" w:hAnsi="Times New Roman" w:cs="Times New Roman"/>
        </w:rPr>
      </w:pPr>
      <w:r>
        <w:rPr>
          <w:rFonts w:ascii="Times New Roman" w:hAnsi="Times New Roman" w:cs="Times New Roman"/>
        </w:rPr>
        <w:lastRenderedPageBreak/>
        <w:t>T</w:t>
      </w:r>
      <w:r w:rsidR="004E4EA9">
        <w:rPr>
          <w:rFonts w:ascii="Times New Roman" w:hAnsi="Times New Roman" w:cs="Times New Roman"/>
        </w:rPr>
        <w:t>ABLE</w:t>
      </w:r>
      <w:r>
        <w:rPr>
          <w:rFonts w:ascii="Times New Roman" w:hAnsi="Times New Roman" w:cs="Times New Roman"/>
        </w:rPr>
        <w:t xml:space="preserve"> </w:t>
      </w:r>
      <w:r w:rsidR="00C802C6">
        <w:rPr>
          <w:rFonts w:ascii="Times New Roman" w:hAnsi="Times New Roman" w:cs="Times New Roman"/>
        </w:rPr>
        <w:t>2</w:t>
      </w:r>
      <w:r>
        <w:rPr>
          <w:rFonts w:ascii="Times New Roman" w:hAnsi="Times New Roman" w:cs="Times New Roman"/>
        </w:rPr>
        <w:t xml:space="preserve">. Best models </w:t>
      </w:r>
      <w:r w:rsidR="00C802C6">
        <w:rPr>
          <w:rFonts w:ascii="Times New Roman" w:hAnsi="Times New Roman" w:cs="Times New Roman"/>
        </w:rPr>
        <w:t>for</w:t>
      </w:r>
      <w:r>
        <w:rPr>
          <w:rFonts w:ascii="Times New Roman" w:hAnsi="Times New Roman" w:cs="Times New Roman"/>
        </w:rPr>
        <w:t xml:space="preserve"> monthly stranding counts for harbor porpoise, </w:t>
      </w:r>
      <w:r w:rsidR="00055ACD">
        <w:rPr>
          <w:rFonts w:ascii="Times New Roman" w:hAnsi="Times New Roman" w:cs="Times New Roman"/>
        </w:rPr>
        <w:t>gray</w:t>
      </w:r>
      <w:r>
        <w:rPr>
          <w:rFonts w:ascii="Times New Roman" w:hAnsi="Times New Roman" w:cs="Times New Roman"/>
        </w:rPr>
        <w:t xml:space="preserve"> whale, Dall’s porpoise, and </w:t>
      </w:r>
      <w:r>
        <w:rPr>
          <w:rFonts w:ascii="Times New Roman" w:hAnsi="Times New Roman" w:cs="Times New Roman"/>
        </w:rPr>
        <w:t>striped dolphin over the study period</w:t>
      </w:r>
      <w:r w:rsidR="00C802C6">
        <w:rPr>
          <w:rFonts w:ascii="Times New Roman" w:hAnsi="Times New Roman" w:cs="Times New Roman"/>
        </w:rPr>
        <w:t xml:space="preserve"> compared to null models and models without environmental covariates, including the effective degrees of freedom (</w:t>
      </w:r>
      <w:proofErr w:type="spellStart"/>
      <w:r w:rsidR="00C802C6">
        <w:rPr>
          <w:rFonts w:ascii="Times New Roman" w:hAnsi="Times New Roman" w:cs="Times New Roman"/>
        </w:rPr>
        <w:t>edf</w:t>
      </w:r>
      <w:proofErr w:type="spellEnd"/>
      <w:r w:rsidR="00C802C6">
        <w:rPr>
          <w:rFonts w:ascii="Times New Roman" w:hAnsi="Times New Roman" w:cs="Times New Roman"/>
        </w:rPr>
        <w:t xml:space="preserve">) and p-values for smooth effect terms, </w:t>
      </w:r>
      <w:r w:rsidR="007C7BC1">
        <w:rPr>
          <w:rFonts w:ascii="Times New Roman" w:hAnsi="Times New Roman" w:cs="Times New Roman"/>
        </w:rPr>
        <w:t>Akaike Information Criterion (</w:t>
      </w:r>
      <w:r w:rsidR="00C802C6">
        <w:rPr>
          <w:rFonts w:ascii="Times New Roman" w:hAnsi="Times New Roman" w:cs="Times New Roman"/>
        </w:rPr>
        <w:t>AIC</w:t>
      </w:r>
      <w:r w:rsidR="007C7BC1">
        <w:rPr>
          <w:rFonts w:ascii="Times New Roman" w:hAnsi="Times New Roman" w:cs="Times New Roman"/>
        </w:rPr>
        <w:t>)</w:t>
      </w:r>
      <w:r w:rsidR="00C802C6">
        <w:rPr>
          <w:rFonts w:ascii="Times New Roman" w:hAnsi="Times New Roman" w:cs="Times New Roman"/>
        </w:rPr>
        <w:t xml:space="preserve"> values, and deviance explained. </w:t>
      </w:r>
      <w:r w:rsidR="00554EE2">
        <w:rPr>
          <w:rFonts w:ascii="Times New Roman" w:hAnsi="Times New Roman" w:cs="Times New Roman"/>
        </w:rPr>
        <w:t>Environmental variables examined include sea surface temperature (</w:t>
      </w:r>
      <w:proofErr w:type="spellStart"/>
      <w:r w:rsidR="00554EE2">
        <w:rPr>
          <w:rFonts w:ascii="Times New Roman" w:hAnsi="Times New Roman" w:cs="Times New Roman"/>
        </w:rPr>
        <w:t>sst</w:t>
      </w:r>
      <w:proofErr w:type="spellEnd"/>
      <w:r w:rsidR="00554EE2">
        <w:rPr>
          <w:rFonts w:ascii="Times New Roman" w:hAnsi="Times New Roman" w:cs="Times New Roman"/>
        </w:rPr>
        <w:t>), sea surface height (</w:t>
      </w:r>
      <w:proofErr w:type="spellStart"/>
      <w:r w:rsidR="00554EE2">
        <w:rPr>
          <w:rFonts w:ascii="Times New Roman" w:hAnsi="Times New Roman" w:cs="Times New Roman"/>
        </w:rPr>
        <w:t>ssh</w:t>
      </w:r>
      <w:proofErr w:type="spellEnd"/>
      <w:r w:rsidR="00554EE2">
        <w:rPr>
          <w:rFonts w:ascii="Times New Roman" w:hAnsi="Times New Roman" w:cs="Times New Roman"/>
        </w:rPr>
        <w:t xml:space="preserve">), Pacific Decadal Oscillation </w:t>
      </w:r>
      <w:r w:rsidR="00554EE2">
        <w:rPr>
          <w:rFonts w:ascii="Times New Roman" w:hAnsi="Times New Roman" w:cs="Times New Roman"/>
        </w:rPr>
        <w:t>(PDO), upwelling (up), mixed layer depth (</w:t>
      </w:r>
      <w:proofErr w:type="spellStart"/>
      <w:r w:rsidR="00554EE2">
        <w:rPr>
          <w:rFonts w:ascii="Times New Roman" w:hAnsi="Times New Roman" w:cs="Times New Roman"/>
        </w:rPr>
        <w:t>mld</w:t>
      </w:r>
      <w:proofErr w:type="spellEnd"/>
      <w:r w:rsidR="00554EE2">
        <w:rPr>
          <w:rFonts w:ascii="Times New Roman" w:hAnsi="Times New Roman" w:cs="Times New Roman"/>
        </w:rPr>
        <w:t>), chl</w:t>
      </w:r>
      <w:r w:rsidR="007C7BC1">
        <w:rPr>
          <w:rFonts w:ascii="Times New Roman" w:hAnsi="Times New Roman" w:cs="Times New Roman"/>
        </w:rPr>
        <w:t>o</w:t>
      </w:r>
      <w:r w:rsidR="00554EE2">
        <w:rPr>
          <w:rFonts w:ascii="Times New Roman" w:hAnsi="Times New Roman" w:cs="Times New Roman"/>
        </w:rPr>
        <w:t>rophyll concentration (</w:t>
      </w:r>
      <w:proofErr w:type="spellStart"/>
      <w:r w:rsidR="00554EE2">
        <w:rPr>
          <w:rFonts w:ascii="Times New Roman" w:hAnsi="Times New Roman" w:cs="Times New Roman"/>
        </w:rPr>
        <w:t>chl</w:t>
      </w:r>
      <w:proofErr w:type="spellEnd"/>
      <w:r w:rsidR="00554EE2">
        <w:rPr>
          <w:rFonts w:ascii="Times New Roman" w:hAnsi="Times New Roman" w:cs="Times New Roman"/>
        </w:rPr>
        <w:t>), North Pacific Decadal Oscillation (NPGO), Multivariate ENSO Index (MEI), and meridional and zonal wind (</w:t>
      </w:r>
      <w:proofErr w:type="spellStart"/>
      <w:r w:rsidR="00554EE2">
        <w:rPr>
          <w:rFonts w:ascii="Times New Roman" w:hAnsi="Times New Roman" w:cs="Times New Roman"/>
        </w:rPr>
        <w:t>wnd</w:t>
      </w:r>
      <w:proofErr w:type="spellEnd"/>
      <w:r w:rsidR="00554EE2">
        <w:rPr>
          <w:rFonts w:ascii="Times New Roman" w:hAnsi="Times New Roman" w:cs="Times New Roman"/>
        </w:rPr>
        <w:t xml:space="preserve">). Smooth terms with p &lt; 0.05 in the best models are indicated in bold. </w:t>
      </w:r>
    </w:p>
    <w:p w14:paraId="434A617D" w14:textId="178AC1B1" w:rsidR="00C802C6" w:rsidRDefault="00C802C6" w:rsidP="0053736D">
      <w:pPr>
        <w:pStyle w:val="NoSpacing"/>
        <w:rPr>
          <w:rFonts w:ascii="Times New Roman" w:hAnsi="Times New Roman" w:cs="Times New Roman"/>
        </w:rPr>
      </w:pPr>
    </w:p>
    <w:p w14:paraId="41356F81" w14:textId="77777777" w:rsidR="00C802C6" w:rsidRDefault="00C802C6" w:rsidP="0053736D">
      <w:pPr>
        <w:pStyle w:val="NoSpacing"/>
        <w:rPr>
          <w:rFonts w:ascii="Times New Roman" w:hAnsi="Times New Roman" w:cs="Times New Roman"/>
        </w:rPr>
      </w:pPr>
    </w:p>
    <w:tbl>
      <w:tblPr>
        <w:tblStyle w:val="TableGrid"/>
        <w:tblW w:w="9805" w:type="dxa"/>
        <w:tblLayout w:type="fixed"/>
        <w:tblLook w:val="04A0" w:firstRow="1" w:lastRow="0" w:firstColumn="1" w:lastColumn="0" w:noHBand="0" w:noVBand="1"/>
      </w:tblPr>
      <w:tblGrid>
        <w:gridCol w:w="1255"/>
        <w:gridCol w:w="5850"/>
        <w:gridCol w:w="810"/>
        <w:gridCol w:w="810"/>
        <w:gridCol w:w="1080"/>
      </w:tblGrid>
      <w:tr w:rsidR="00D52E16" w:rsidRPr="00554EE2" w14:paraId="4DF675A3" w14:textId="77777777" w:rsidTr="00554D62">
        <w:tc>
          <w:tcPr>
            <w:tcW w:w="1255" w:type="dxa"/>
            <w:tcBorders>
              <w:bottom w:val="single" w:sz="18" w:space="0" w:color="auto"/>
            </w:tcBorders>
            <w:vAlign w:val="center"/>
          </w:tcPr>
          <w:p w14:paraId="3149B9D4"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Species</w:t>
            </w:r>
          </w:p>
        </w:tc>
        <w:tc>
          <w:tcPr>
            <w:tcW w:w="5850" w:type="dxa"/>
            <w:tcBorders>
              <w:bottom w:val="single" w:sz="18" w:space="0" w:color="auto"/>
            </w:tcBorders>
          </w:tcPr>
          <w:p w14:paraId="746ACBFC" w14:textId="77777777" w:rsidR="00D52E16" w:rsidRPr="00554EE2" w:rsidRDefault="00D52E16" w:rsidP="00554D62">
            <w:pPr>
              <w:pStyle w:val="NoSpacing"/>
              <w:rPr>
                <w:rFonts w:ascii="Times New Roman" w:hAnsi="Times New Roman" w:cs="Times New Roman"/>
                <w:b/>
                <w:sz w:val="21"/>
              </w:rPr>
            </w:pPr>
            <w:r w:rsidRPr="00554EE2">
              <w:rPr>
                <w:rFonts w:ascii="Times New Roman" w:hAnsi="Times New Roman" w:cs="Times New Roman"/>
                <w:b/>
                <w:sz w:val="21"/>
              </w:rPr>
              <w:t>Model</w:t>
            </w:r>
          </w:p>
        </w:tc>
        <w:tc>
          <w:tcPr>
            <w:tcW w:w="810" w:type="dxa"/>
            <w:tcBorders>
              <w:bottom w:val="single" w:sz="18" w:space="0" w:color="auto"/>
            </w:tcBorders>
          </w:tcPr>
          <w:p w14:paraId="402077CF"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AIC</w:t>
            </w:r>
          </w:p>
        </w:tc>
        <w:tc>
          <w:tcPr>
            <w:tcW w:w="810" w:type="dxa"/>
            <w:tcBorders>
              <w:bottom w:val="single" w:sz="18" w:space="0" w:color="auto"/>
            </w:tcBorders>
          </w:tcPr>
          <w:p w14:paraId="38A12461"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sym w:font="Symbol" w:char="F064"/>
            </w:r>
            <w:r w:rsidRPr="00554EE2">
              <w:rPr>
                <w:rFonts w:ascii="Times New Roman" w:hAnsi="Times New Roman" w:cs="Times New Roman"/>
                <w:b/>
                <w:sz w:val="21"/>
              </w:rPr>
              <w:t>AIC</w:t>
            </w:r>
          </w:p>
        </w:tc>
        <w:tc>
          <w:tcPr>
            <w:tcW w:w="1080" w:type="dxa"/>
            <w:tcBorders>
              <w:bottom w:val="single" w:sz="18" w:space="0" w:color="auto"/>
            </w:tcBorders>
          </w:tcPr>
          <w:p w14:paraId="18FD7176" w14:textId="77777777" w:rsidR="00D52E16" w:rsidRPr="00554EE2" w:rsidRDefault="00D52E16" w:rsidP="00554D62">
            <w:pPr>
              <w:pStyle w:val="NoSpacing"/>
              <w:jc w:val="center"/>
              <w:rPr>
                <w:rFonts w:ascii="Times New Roman" w:hAnsi="Times New Roman" w:cs="Times New Roman"/>
                <w:b/>
                <w:sz w:val="21"/>
              </w:rPr>
            </w:pPr>
            <w:r w:rsidRPr="00554EE2">
              <w:rPr>
                <w:rFonts w:ascii="Times New Roman" w:hAnsi="Times New Roman" w:cs="Times New Roman"/>
                <w:b/>
                <w:sz w:val="21"/>
              </w:rPr>
              <w:t xml:space="preserve">Dev. </w:t>
            </w:r>
            <w:proofErr w:type="spellStart"/>
            <w:r w:rsidRPr="00554EE2">
              <w:rPr>
                <w:rFonts w:ascii="Times New Roman" w:hAnsi="Times New Roman" w:cs="Times New Roman"/>
                <w:b/>
                <w:sz w:val="21"/>
              </w:rPr>
              <w:t>expl</w:t>
            </w:r>
            <w:proofErr w:type="spellEnd"/>
          </w:p>
        </w:tc>
      </w:tr>
      <w:tr w:rsidR="00D52E16" w:rsidRPr="00554EE2" w14:paraId="0B99DB4B" w14:textId="77777777" w:rsidTr="00554D62">
        <w:tc>
          <w:tcPr>
            <w:tcW w:w="1255" w:type="dxa"/>
            <w:vMerge w:val="restart"/>
            <w:tcBorders>
              <w:top w:val="single" w:sz="18" w:space="0" w:color="auto"/>
            </w:tcBorders>
            <w:vAlign w:val="center"/>
          </w:tcPr>
          <w:p w14:paraId="030BC9C8"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Harbor porpoise</w:t>
            </w:r>
          </w:p>
        </w:tc>
        <w:tc>
          <w:tcPr>
            <w:tcW w:w="5850" w:type="dxa"/>
            <w:tcBorders>
              <w:top w:val="single" w:sz="18" w:space="0" w:color="auto"/>
              <w:bottom w:val="single" w:sz="18" w:space="0" w:color="auto"/>
            </w:tcBorders>
          </w:tcPr>
          <w:p w14:paraId="7648AFC8"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5D8C795A" w14:textId="648001B4"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18</w:t>
            </w:r>
            <w:r w:rsidR="001B5419">
              <w:rPr>
                <w:rFonts w:ascii="Times New Roman" w:hAnsi="Times New Roman" w:cs="Times New Roman"/>
                <w:sz w:val="21"/>
              </w:rPr>
              <w:t>28.5</w:t>
            </w:r>
          </w:p>
        </w:tc>
        <w:tc>
          <w:tcPr>
            <w:tcW w:w="810" w:type="dxa"/>
            <w:tcBorders>
              <w:top w:val="single" w:sz="18" w:space="0" w:color="auto"/>
            </w:tcBorders>
          </w:tcPr>
          <w:p w14:paraId="71185F9D" w14:textId="646EF4A3" w:rsidR="00D52E16" w:rsidRPr="00554EE2" w:rsidRDefault="001B5419" w:rsidP="00554D62">
            <w:pPr>
              <w:pStyle w:val="NoSpacing"/>
              <w:jc w:val="center"/>
              <w:rPr>
                <w:rFonts w:ascii="Times New Roman" w:hAnsi="Times New Roman" w:cs="Times New Roman"/>
                <w:sz w:val="21"/>
              </w:rPr>
            </w:pPr>
            <w:r>
              <w:rPr>
                <w:rFonts w:ascii="Times New Roman" w:hAnsi="Times New Roman" w:cs="Times New Roman"/>
                <w:sz w:val="21"/>
              </w:rPr>
              <w:t>831.7</w:t>
            </w:r>
          </w:p>
        </w:tc>
        <w:tc>
          <w:tcPr>
            <w:tcW w:w="1080" w:type="dxa"/>
            <w:tcBorders>
              <w:top w:val="single" w:sz="18" w:space="0" w:color="auto"/>
            </w:tcBorders>
          </w:tcPr>
          <w:p w14:paraId="4F18F5C8"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5F18EFB6" w14:textId="77777777" w:rsidTr="00554D62">
        <w:tc>
          <w:tcPr>
            <w:tcW w:w="1255" w:type="dxa"/>
            <w:vMerge/>
            <w:vAlign w:val="center"/>
          </w:tcPr>
          <w:p w14:paraId="287E735C"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top w:val="single" w:sz="18" w:space="0" w:color="auto"/>
            </w:tcBorders>
          </w:tcPr>
          <w:p w14:paraId="161C6338"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5A172A2B" w14:textId="300919C8"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103</w:t>
            </w:r>
            <w:r w:rsidR="001B5419">
              <w:rPr>
                <w:rFonts w:ascii="Times New Roman" w:hAnsi="Times New Roman" w:cs="Times New Roman"/>
                <w:sz w:val="21"/>
              </w:rPr>
              <w:t>4.9</w:t>
            </w:r>
          </w:p>
        </w:tc>
        <w:tc>
          <w:tcPr>
            <w:tcW w:w="810" w:type="dxa"/>
          </w:tcPr>
          <w:p w14:paraId="45B990C2" w14:textId="10575303" w:rsidR="00D52E16" w:rsidRPr="00554EE2" w:rsidRDefault="001B5419" w:rsidP="00554D62">
            <w:pPr>
              <w:pStyle w:val="NoSpacing"/>
              <w:jc w:val="center"/>
              <w:rPr>
                <w:rFonts w:ascii="Times New Roman" w:hAnsi="Times New Roman" w:cs="Times New Roman"/>
                <w:sz w:val="21"/>
              </w:rPr>
            </w:pPr>
            <w:r>
              <w:rPr>
                <w:rFonts w:ascii="Times New Roman" w:hAnsi="Times New Roman" w:cs="Times New Roman"/>
                <w:sz w:val="21"/>
              </w:rPr>
              <w:t>38.1</w:t>
            </w:r>
          </w:p>
        </w:tc>
        <w:tc>
          <w:tcPr>
            <w:tcW w:w="1080" w:type="dxa"/>
          </w:tcPr>
          <w:p w14:paraId="7AF333D8"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66%</w:t>
            </w:r>
          </w:p>
        </w:tc>
      </w:tr>
      <w:tr w:rsidR="00D52E16" w:rsidRPr="00554EE2" w14:paraId="477C0DB9" w14:textId="77777777" w:rsidTr="00554D62">
        <w:tc>
          <w:tcPr>
            <w:tcW w:w="1255" w:type="dxa"/>
            <w:vMerge/>
            <w:tcBorders>
              <w:bottom w:val="single" w:sz="18" w:space="0" w:color="auto"/>
            </w:tcBorders>
            <w:vAlign w:val="center"/>
          </w:tcPr>
          <w:p w14:paraId="5AB0F7E6"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52232A24"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xml:space="preserve">~ </w:t>
            </w:r>
            <w:r w:rsidRPr="00554EE2">
              <w:rPr>
                <w:rFonts w:ascii="Times New Roman" w:hAnsi="Times New Roman" w:cs="Times New Roman"/>
                <w:b/>
                <w:sz w:val="21"/>
              </w:rPr>
              <w:t>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w:t>
            </w:r>
            <w:r w:rsidRPr="00554EE2">
              <w:rPr>
                <w:rFonts w:ascii="Times New Roman" w:hAnsi="Times New Roman" w:cs="Times New Roman"/>
                <w:b/>
                <w:sz w:val="21"/>
              </w:rPr>
              <w:t>s(</w:t>
            </w:r>
            <w:proofErr w:type="spellStart"/>
            <w:r w:rsidRPr="00554EE2">
              <w:rPr>
                <w:rFonts w:ascii="Times New Roman" w:hAnsi="Times New Roman" w:cs="Times New Roman"/>
                <w:b/>
                <w:sz w:val="21"/>
              </w:rPr>
              <w:t>sst,lag</w:t>
            </w:r>
            <w:proofErr w:type="spellEnd"/>
            <w:r w:rsidRPr="00554EE2">
              <w:rPr>
                <w:rFonts w:ascii="Times New Roman" w:hAnsi="Times New Roman" w:cs="Times New Roman"/>
                <w:b/>
                <w:sz w:val="21"/>
              </w:rPr>
              <w:t xml:space="preserve">) </w:t>
            </w:r>
            <w:r w:rsidRPr="00554EE2">
              <w:rPr>
                <w:rFonts w:ascii="Times New Roman" w:hAnsi="Times New Roman" w:cs="Times New Roman"/>
                <w:sz w:val="21"/>
              </w:rPr>
              <w:t xml:space="preserve">+ </w:t>
            </w:r>
            <w:r w:rsidRPr="00554EE2">
              <w:rPr>
                <w:rFonts w:ascii="Times New Roman" w:hAnsi="Times New Roman" w:cs="Times New Roman"/>
                <w:b/>
                <w:sz w:val="21"/>
              </w:rPr>
              <w:t>s(</w:t>
            </w:r>
            <w:proofErr w:type="spellStart"/>
            <w:r w:rsidRPr="00554EE2">
              <w:rPr>
                <w:rFonts w:ascii="Times New Roman" w:hAnsi="Times New Roman" w:cs="Times New Roman"/>
                <w:b/>
                <w:sz w:val="21"/>
              </w:rPr>
              <w:t>mld</w:t>
            </w:r>
            <w:proofErr w:type="spellEnd"/>
            <w:r w:rsidRPr="00554EE2">
              <w:rPr>
                <w:rFonts w:ascii="Times New Roman" w:hAnsi="Times New Roman" w:cs="Times New Roman"/>
                <w:b/>
                <w:sz w:val="21"/>
              </w:rPr>
              <w:t>)</w:t>
            </w:r>
            <w:r w:rsidRPr="00554EE2">
              <w:rPr>
                <w:rFonts w:ascii="Times New Roman" w:hAnsi="Times New Roman" w:cs="Times New Roman"/>
                <w:sz w:val="21"/>
              </w:rPr>
              <w:t xml:space="preserve"> + </w:t>
            </w:r>
            <w:r w:rsidRPr="00554EE2">
              <w:rPr>
                <w:rFonts w:ascii="Times New Roman" w:hAnsi="Times New Roman" w:cs="Times New Roman"/>
                <w:b/>
                <w:sz w:val="21"/>
              </w:rPr>
              <w:t>s(</w:t>
            </w:r>
            <w:proofErr w:type="spellStart"/>
            <w:r w:rsidRPr="00554EE2">
              <w:rPr>
                <w:rFonts w:ascii="Times New Roman" w:hAnsi="Times New Roman" w:cs="Times New Roman"/>
                <w:b/>
                <w:sz w:val="21"/>
              </w:rPr>
              <w:t>chl</w:t>
            </w:r>
            <w:proofErr w:type="spellEnd"/>
            <w:r w:rsidRPr="00554EE2">
              <w:rPr>
                <w:rFonts w:ascii="Times New Roman" w:hAnsi="Times New Roman" w:cs="Times New Roman"/>
                <w:b/>
                <w:sz w:val="21"/>
              </w:rPr>
              <w:t>)</w:t>
            </w:r>
            <w:r w:rsidRPr="00554EE2">
              <w:rPr>
                <w:rFonts w:ascii="Times New Roman" w:hAnsi="Times New Roman" w:cs="Times New Roman"/>
                <w:sz w:val="21"/>
              </w:rPr>
              <w:t xml:space="preserve"> + </w:t>
            </w:r>
            <w:r w:rsidRPr="00554EE2">
              <w:rPr>
                <w:rFonts w:ascii="Times New Roman" w:hAnsi="Times New Roman" w:cs="Times New Roman"/>
                <w:b/>
                <w:sz w:val="21"/>
              </w:rPr>
              <w:t>s(</w:t>
            </w:r>
            <w:proofErr w:type="spellStart"/>
            <w:r w:rsidRPr="00554EE2">
              <w:rPr>
                <w:rFonts w:ascii="Times New Roman" w:hAnsi="Times New Roman" w:cs="Times New Roman"/>
                <w:b/>
                <w:sz w:val="21"/>
              </w:rPr>
              <w:t>wnd</w:t>
            </w:r>
            <w:proofErr w:type="spellEnd"/>
            <w:r w:rsidRPr="00554EE2">
              <w:rPr>
                <w:rFonts w:ascii="Times New Roman" w:hAnsi="Times New Roman" w:cs="Times New Roman"/>
                <w:b/>
                <w:sz w:val="21"/>
              </w:rPr>
              <w:t>)</w:t>
            </w:r>
          </w:p>
        </w:tc>
        <w:tc>
          <w:tcPr>
            <w:tcW w:w="810" w:type="dxa"/>
            <w:tcBorders>
              <w:bottom w:val="single" w:sz="18" w:space="0" w:color="auto"/>
            </w:tcBorders>
          </w:tcPr>
          <w:p w14:paraId="2A147D06" w14:textId="2AA95D45"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99</w:t>
            </w:r>
            <w:r w:rsidR="00E4071A">
              <w:rPr>
                <w:rFonts w:ascii="Times New Roman" w:hAnsi="Times New Roman" w:cs="Times New Roman"/>
                <w:sz w:val="21"/>
              </w:rPr>
              <w:t>6.7</w:t>
            </w:r>
          </w:p>
        </w:tc>
        <w:tc>
          <w:tcPr>
            <w:tcW w:w="810" w:type="dxa"/>
            <w:tcBorders>
              <w:bottom w:val="single" w:sz="18" w:space="0" w:color="auto"/>
            </w:tcBorders>
          </w:tcPr>
          <w:p w14:paraId="6F0D0FC4"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0.0</w:t>
            </w:r>
          </w:p>
        </w:tc>
        <w:tc>
          <w:tcPr>
            <w:tcW w:w="1080" w:type="dxa"/>
            <w:tcBorders>
              <w:bottom w:val="single" w:sz="18" w:space="0" w:color="auto"/>
            </w:tcBorders>
          </w:tcPr>
          <w:p w14:paraId="6322C212" w14:textId="6DF78C3B"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7</w:t>
            </w:r>
            <w:r w:rsidR="00E4071A">
              <w:rPr>
                <w:rFonts w:ascii="Times New Roman" w:hAnsi="Times New Roman" w:cs="Times New Roman"/>
                <w:sz w:val="21"/>
              </w:rPr>
              <w:t>2</w:t>
            </w:r>
            <w:r w:rsidRPr="00554EE2">
              <w:rPr>
                <w:rFonts w:ascii="Times New Roman" w:hAnsi="Times New Roman" w:cs="Times New Roman"/>
                <w:sz w:val="21"/>
              </w:rPr>
              <w:t>%</w:t>
            </w:r>
          </w:p>
        </w:tc>
      </w:tr>
      <w:tr w:rsidR="00D52E16" w:rsidRPr="00554EE2" w14:paraId="29C15710" w14:textId="77777777" w:rsidTr="00554D62">
        <w:tc>
          <w:tcPr>
            <w:tcW w:w="1255" w:type="dxa"/>
            <w:vMerge w:val="restart"/>
            <w:tcBorders>
              <w:top w:val="single" w:sz="18" w:space="0" w:color="auto"/>
            </w:tcBorders>
            <w:vAlign w:val="center"/>
          </w:tcPr>
          <w:p w14:paraId="7D273C3C" w14:textId="503D5BF9" w:rsidR="00D52E16" w:rsidRPr="00554EE2" w:rsidRDefault="00C21FFD" w:rsidP="00554D62">
            <w:pPr>
              <w:pStyle w:val="NoSpacing"/>
              <w:jc w:val="center"/>
              <w:rPr>
                <w:rFonts w:ascii="Times New Roman" w:hAnsi="Times New Roman" w:cs="Times New Roman"/>
                <w:b/>
                <w:sz w:val="20"/>
              </w:rPr>
            </w:pPr>
            <w:r>
              <w:rPr>
                <w:rFonts w:ascii="Times New Roman" w:hAnsi="Times New Roman" w:cs="Times New Roman"/>
                <w:b/>
                <w:sz w:val="20"/>
              </w:rPr>
              <w:t>Gra</w:t>
            </w:r>
            <w:r w:rsidR="00D52E16" w:rsidRPr="00554EE2">
              <w:rPr>
                <w:rFonts w:ascii="Times New Roman" w:hAnsi="Times New Roman" w:cs="Times New Roman"/>
                <w:b/>
                <w:sz w:val="20"/>
              </w:rPr>
              <w:t>y whale</w:t>
            </w:r>
          </w:p>
        </w:tc>
        <w:tc>
          <w:tcPr>
            <w:tcW w:w="5850" w:type="dxa"/>
            <w:tcBorders>
              <w:top w:val="single" w:sz="18" w:space="0" w:color="auto"/>
            </w:tcBorders>
          </w:tcPr>
          <w:p w14:paraId="653EB551"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31BED771" w14:textId="653DA6BD"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6</w:t>
            </w:r>
            <w:r w:rsidR="001B5419">
              <w:rPr>
                <w:rFonts w:ascii="Times New Roman" w:hAnsi="Times New Roman" w:cs="Times New Roman"/>
                <w:sz w:val="21"/>
              </w:rPr>
              <w:t>26</w:t>
            </w:r>
            <w:r w:rsidRPr="00554EE2">
              <w:rPr>
                <w:rFonts w:ascii="Times New Roman" w:hAnsi="Times New Roman" w:cs="Times New Roman"/>
                <w:sz w:val="21"/>
              </w:rPr>
              <w:t>.3</w:t>
            </w:r>
          </w:p>
        </w:tc>
        <w:tc>
          <w:tcPr>
            <w:tcW w:w="810" w:type="dxa"/>
            <w:tcBorders>
              <w:top w:val="single" w:sz="18" w:space="0" w:color="auto"/>
            </w:tcBorders>
          </w:tcPr>
          <w:p w14:paraId="015BDCED" w14:textId="6B2E92CA"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18</w:t>
            </w:r>
            <w:r w:rsidR="001B5419">
              <w:rPr>
                <w:rFonts w:ascii="Times New Roman" w:hAnsi="Times New Roman" w:cs="Times New Roman"/>
                <w:sz w:val="21"/>
              </w:rPr>
              <w:t>0</w:t>
            </w:r>
            <w:r w:rsidRPr="00554EE2">
              <w:rPr>
                <w:rFonts w:ascii="Times New Roman" w:hAnsi="Times New Roman" w:cs="Times New Roman"/>
                <w:sz w:val="21"/>
              </w:rPr>
              <w:t>.</w:t>
            </w:r>
            <w:r w:rsidR="001B5419">
              <w:rPr>
                <w:rFonts w:ascii="Times New Roman" w:hAnsi="Times New Roman" w:cs="Times New Roman"/>
                <w:sz w:val="21"/>
              </w:rPr>
              <w:t>8</w:t>
            </w:r>
          </w:p>
        </w:tc>
        <w:tc>
          <w:tcPr>
            <w:tcW w:w="1080" w:type="dxa"/>
            <w:tcBorders>
              <w:top w:val="single" w:sz="18" w:space="0" w:color="auto"/>
            </w:tcBorders>
          </w:tcPr>
          <w:p w14:paraId="3C371F87"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16120840" w14:textId="77777777" w:rsidTr="00554D62">
        <w:tc>
          <w:tcPr>
            <w:tcW w:w="1255" w:type="dxa"/>
            <w:vMerge/>
            <w:vAlign w:val="center"/>
          </w:tcPr>
          <w:p w14:paraId="7935B7A8"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1CD3A6BD"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7EB05A20" w14:textId="6E953294"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4</w:t>
            </w:r>
            <w:r w:rsidR="001B5419">
              <w:rPr>
                <w:rFonts w:ascii="Times New Roman" w:hAnsi="Times New Roman" w:cs="Times New Roman"/>
                <w:sz w:val="21"/>
              </w:rPr>
              <w:t>48</w:t>
            </w:r>
            <w:r w:rsidRPr="00554EE2">
              <w:rPr>
                <w:rFonts w:ascii="Times New Roman" w:hAnsi="Times New Roman" w:cs="Times New Roman"/>
                <w:sz w:val="21"/>
              </w:rPr>
              <w:t>.9</w:t>
            </w:r>
          </w:p>
        </w:tc>
        <w:tc>
          <w:tcPr>
            <w:tcW w:w="810" w:type="dxa"/>
          </w:tcPr>
          <w:p w14:paraId="4E7E8A0A" w14:textId="192177E9"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3.</w:t>
            </w:r>
            <w:r w:rsidR="001B5419">
              <w:rPr>
                <w:rFonts w:ascii="Times New Roman" w:hAnsi="Times New Roman" w:cs="Times New Roman"/>
                <w:sz w:val="21"/>
              </w:rPr>
              <w:t>4</w:t>
            </w:r>
          </w:p>
        </w:tc>
        <w:tc>
          <w:tcPr>
            <w:tcW w:w="1080" w:type="dxa"/>
          </w:tcPr>
          <w:p w14:paraId="67828AC1" w14:textId="55F3AA94"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5</w:t>
            </w:r>
            <w:r w:rsidR="001B5419">
              <w:rPr>
                <w:rFonts w:ascii="Times New Roman" w:hAnsi="Times New Roman" w:cs="Times New Roman"/>
                <w:sz w:val="21"/>
              </w:rPr>
              <w:t>0</w:t>
            </w:r>
            <w:r w:rsidRPr="00554EE2">
              <w:rPr>
                <w:rFonts w:ascii="Times New Roman" w:hAnsi="Times New Roman" w:cs="Times New Roman"/>
                <w:sz w:val="21"/>
              </w:rPr>
              <w:t>%</w:t>
            </w:r>
          </w:p>
        </w:tc>
      </w:tr>
      <w:tr w:rsidR="00D52E16" w:rsidRPr="00554EE2" w14:paraId="09C23164" w14:textId="77777777" w:rsidTr="00554D62">
        <w:tc>
          <w:tcPr>
            <w:tcW w:w="1255" w:type="dxa"/>
            <w:vMerge/>
            <w:tcBorders>
              <w:bottom w:val="single" w:sz="18" w:space="0" w:color="auto"/>
            </w:tcBorders>
            <w:vAlign w:val="center"/>
          </w:tcPr>
          <w:p w14:paraId="4CD33593"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5DBB1654"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xml:space="preserve">~ </w:t>
            </w:r>
            <w:r w:rsidRPr="00554EE2">
              <w:rPr>
                <w:rFonts w:ascii="Times New Roman" w:hAnsi="Times New Roman" w:cs="Times New Roman"/>
                <w:b/>
                <w:sz w:val="21"/>
              </w:rPr>
              <w:t>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s(</w:t>
            </w:r>
            <w:proofErr w:type="spellStart"/>
            <w:r w:rsidRPr="00554EE2">
              <w:rPr>
                <w:rFonts w:ascii="Times New Roman" w:hAnsi="Times New Roman" w:cs="Times New Roman"/>
                <w:sz w:val="21"/>
              </w:rPr>
              <w:t>sst,lag</w:t>
            </w:r>
            <w:proofErr w:type="spellEnd"/>
            <w:r w:rsidRPr="00554EE2">
              <w:rPr>
                <w:rFonts w:ascii="Times New Roman" w:hAnsi="Times New Roman" w:cs="Times New Roman"/>
                <w:sz w:val="21"/>
              </w:rPr>
              <w:t xml:space="preserve">) + s(up) + </w:t>
            </w:r>
            <w:r w:rsidRPr="00554EE2">
              <w:rPr>
                <w:rFonts w:ascii="Times New Roman" w:hAnsi="Times New Roman" w:cs="Times New Roman"/>
                <w:b/>
                <w:sz w:val="21"/>
              </w:rPr>
              <w:t>s(</w:t>
            </w:r>
            <w:proofErr w:type="spellStart"/>
            <w:r w:rsidRPr="00554EE2">
              <w:rPr>
                <w:rFonts w:ascii="Times New Roman" w:hAnsi="Times New Roman" w:cs="Times New Roman"/>
                <w:b/>
                <w:sz w:val="21"/>
              </w:rPr>
              <w:t>wnd</w:t>
            </w:r>
            <w:proofErr w:type="spellEnd"/>
            <w:r w:rsidRPr="00554EE2">
              <w:rPr>
                <w:rFonts w:ascii="Times New Roman" w:hAnsi="Times New Roman" w:cs="Times New Roman"/>
                <w:b/>
                <w:sz w:val="21"/>
              </w:rPr>
              <w:t xml:space="preserve">) </w:t>
            </w:r>
          </w:p>
        </w:tc>
        <w:tc>
          <w:tcPr>
            <w:tcW w:w="810" w:type="dxa"/>
            <w:tcBorders>
              <w:bottom w:val="single" w:sz="18" w:space="0" w:color="auto"/>
            </w:tcBorders>
          </w:tcPr>
          <w:p w14:paraId="6D546AC1" w14:textId="185E4BE9"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4</w:t>
            </w:r>
            <w:r w:rsidR="001B5419">
              <w:rPr>
                <w:rFonts w:ascii="Times New Roman" w:hAnsi="Times New Roman" w:cs="Times New Roman"/>
                <w:sz w:val="21"/>
              </w:rPr>
              <w:t>45</w:t>
            </w:r>
            <w:r w:rsidRPr="00554EE2">
              <w:rPr>
                <w:rFonts w:ascii="Times New Roman" w:hAnsi="Times New Roman" w:cs="Times New Roman"/>
                <w:sz w:val="21"/>
              </w:rPr>
              <w:t>.</w:t>
            </w:r>
            <w:r w:rsidR="001B5419">
              <w:rPr>
                <w:rFonts w:ascii="Times New Roman" w:hAnsi="Times New Roman" w:cs="Times New Roman"/>
                <w:sz w:val="21"/>
              </w:rPr>
              <w:t>5</w:t>
            </w:r>
          </w:p>
        </w:tc>
        <w:tc>
          <w:tcPr>
            <w:tcW w:w="810" w:type="dxa"/>
            <w:tcBorders>
              <w:bottom w:val="single" w:sz="18" w:space="0" w:color="auto"/>
            </w:tcBorders>
          </w:tcPr>
          <w:p w14:paraId="5A9070F0"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0.0</w:t>
            </w:r>
          </w:p>
        </w:tc>
        <w:tc>
          <w:tcPr>
            <w:tcW w:w="1080" w:type="dxa"/>
            <w:tcBorders>
              <w:bottom w:val="single" w:sz="18" w:space="0" w:color="auto"/>
            </w:tcBorders>
          </w:tcPr>
          <w:p w14:paraId="724986B8"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52%</w:t>
            </w:r>
          </w:p>
        </w:tc>
      </w:tr>
      <w:tr w:rsidR="00D52E16" w:rsidRPr="00554EE2" w14:paraId="6B55685A" w14:textId="77777777" w:rsidTr="00554D62">
        <w:tc>
          <w:tcPr>
            <w:tcW w:w="1255" w:type="dxa"/>
            <w:vMerge w:val="restart"/>
            <w:tcBorders>
              <w:top w:val="single" w:sz="18" w:space="0" w:color="auto"/>
            </w:tcBorders>
            <w:vAlign w:val="center"/>
          </w:tcPr>
          <w:p w14:paraId="79ED7635"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Striped dolphin</w:t>
            </w:r>
          </w:p>
        </w:tc>
        <w:tc>
          <w:tcPr>
            <w:tcW w:w="5850" w:type="dxa"/>
            <w:tcBorders>
              <w:top w:val="single" w:sz="18" w:space="0" w:color="auto"/>
            </w:tcBorders>
          </w:tcPr>
          <w:p w14:paraId="25DCC7E4"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21ED3A64" w14:textId="565D1A6C" w:rsidR="00D52E16" w:rsidRPr="00554EE2" w:rsidRDefault="00D87377" w:rsidP="00554D62">
            <w:pPr>
              <w:pStyle w:val="NoSpacing"/>
              <w:jc w:val="center"/>
              <w:rPr>
                <w:rFonts w:ascii="Times New Roman" w:hAnsi="Times New Roman" w:cs="Times New Roman"/>
                <w:sz w:val="21"/>
              </w:rPr>
            </w:pPr>
            <w:r>
              <w:rPr>
                <w:rFonts w:ascii="Times New Roman" w:hAnsi="Times New Roman" w:cs="Times New Roman"/>
                <w:sz w:val="21"/>
              </w:rPr>
              <w:t>322.8</w:t>
            </w:r>
          </w:p>
        </w:tc>
        <w:tc>
          <w:tcPr>
            <w:tcW w:w="810" w:type="dxa"/>
            <w:tcBorders>
              <w:top w:val="single" w:sz="18" w:space="0" w:color="auto"/>
            </w:tcBorders>
          </w:tcPr>
          <w:p w14:paraId="24E5C986" w14:textId="67CD44F5" w:rsidR="00D52E16" w:rsidRPr="00554EE2" w:rsidRDefault="00D87377" w:rsidP="00554D62">
            <w:pPr>
              <w:pStyle w:val="NoSpacing"/>
              <w:jc w:val="center"/>
              <w:rPr>
                <w:rFonts w:ascii="Times New Roman" w:hAnsi="Times New Roman" w:cs="Times New Roman"/>
                <w:sz w:val="21"/>
              </w:rPr>
            </w:pPr>
            <w:r>
              <w:rPr>
                <w:rFonts w:ascii="Times New Roman" w:hAnsi="Times New Roman" w:cs="Times New Roman"/>
                <w:sz w:val="21"/>
              </w:rPr>
              <w:t>112.1</w:t>
            </w:r>
          </w:p>
        </w:tc>
        <w:tc>
          <w:tcPr>
            <w:tcW w:w="1080" w:type="dxa"/>
            <w:tcBorders>
              <w:top w:val="single" w:sz="18" w:space="0" w:color="auto"/>
            </w:tcBorders>
          </w:tcPr>
          <w:p w14:paraId="1E70E031"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24AEC387" w14:textId="77777777" w:rsidTr="00554D62">
        <w:tc>
          <w:tcPr>
            <w:tcW w:w="1255" w:type="dxa"/>
            <w:vMerge/>
            <w:vAlign w:val="center"/>
          </w:tcPr>
          <w:p w14:paraId="46913982"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4C5810F5"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698F73F3" w14:textId="225F1335"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24</w:t>
            </w:r>
            <w:r w:rsidR="00D87377">
              <w:rPr>
                <w:rFonts w:ascii="Times New Roman" w:hAnsi="Times New Roman" w:cs="Times New Roman"/>
                <w:sz w:val="21"/>
              </w:rPr>
              <w:t>5</w:t>
            </w:r>
            <w:r w:rsidRPr="00554EE2">
              <w:rPr>
                <w:rFonts w:ascii="Times New Roman" w:hAnsi="Times New Roman" w:cs="Times New Roman"/>
                <w:sz w:val="21"/>
              </w:rPr>
              <w:t>.</w:t>
            </w:r>
            <w:r w:rsidR="00D87377">
              <w:rPr>
                <w:rFonts w:ascii="Times New Roman" w:hAnsi="Times New Roman" w:cs="Times New Roman"/>
                <w:sz w:val="21"/>
              </w:rPr>
              <w:t>8</w:t>
            </w:r>
          </w:p>
        </w:tc>
        <w:tc>
          <w:tcPr>
            <w:tcW w:w="810" w:type="dxa"/>
          </w:tcPr>
          <w:p w14:paraId="3F600F2A" w14:textId="02BC0C3D" w:rsidR="00D52E16" w:rsidRPr="00554EE2" w:rsidRDefault="00D87377" w:rsidP="00554D62">
            <w:pPr>
              <w:pStyle w:val="NoSpacing"/>
              <w:jc w:val="center"/>
              <w:rPr>
                <w:rFonts w:ascii="Times New Roman" w:hAnsi="Times New Roman" w:cs="Times New Roman"/>
                <w:sz w:val="21"/>
              </w:rPr>
            </w:pPr>
            <w:r>
              <w:rPr>
                <w:rFonts w:ascii="Times New Roman" w:hAnsi="Times New Roman" w:cs="Times New Roman"/>
                <w:sz w:val="21"/>
              </w:rPr>
              <w:t>35.2</w:t>
            </w:r>
          </w:p>
        </w:tc>
        <w:tc>
          <w:tcPr>
            <w:tcW w:w="1080" w:type="dxa"/>
          </w:tcPr>
          <w:p w14:paraId="63328896" w14:textId="4AEEC076"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3</w:t>
            </w:r>
            <w:r w:rsidR="00D87377">
              <w:rPr>
                <w:rFonts w:ascii="Times New Roman" w:hAnsi="Times New Roman" w:cs="Times New Roman"/>
                <w:sz w:val="21"/>
              </w:rPr>
              <w:t>9</w:t>
            </w:r>
            <w:r w:rsidRPr="00554EE2">
              <w:rPr>
                <w:rFonts w:ascii="Times New Roman" w:hAnsi="Times New Roman" w:cs="Times New Roman"/>
                <w:sz w:val="21"/>
              </w:rPr>
              <w:t>%</w:t>
            </w:r>
          </w:p>
        </w:tc>
      </w:tr>
      <w:tr w:rsidR="00D52E16" w:rsidRPr="00554EE2" w14:paraId="75D98B5F" w14:textId="77777777" w:rsidTr="00554D62">
        <w:tc>
          <w:tcPr>
            <w:tcW w:w="1255" w:type="dxa"/>
            <w:vMerge/>
            <w:tcBorders>
              <w:bottom w:val="single" w:sz="18" w:space="0" w:color="auto"/>
            </w:tcBorders>
            <w:vAlign w:val="center"/>
          </w:tcPr>
          <w:p w14:paraId="5F8FCE22" w14:textId="77777777" w:rsidR="00D52E16" w:rsidRPr="00554EE2" w:rsidRDefault="00D52E16" w:rsidP="00554D62">
            <w:pPr>
              <w:pStyle w:val="NoSpacing"/>
              <w:jc w:val="center"/>
              <w:rPr>
                <w:rFonts w:ascii="Times New Roman" w:hAnsi="Times New Roman" w:cs="Times New Roman"/>
                <w:b/>
                <w:sz w:val="20"/>
              </w:rPr>
            </w:pPr>
          </w:p>
        </w:tc>
        <w:tc>
          <w:tcPr>
            <w:tcW w:w="5850" w:type="dxa"/>
            <w:tcBorders>
              <w:bottom w:val="single" w:sz="18" w:space="0" w:color="auto"/>
            </w:tcBorders>
          </w:tcPr>
          <w:p w14:paraId="2AE3E21E"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xml:space="preserve">~ </w:t>
            </w:r>
            <w:r w:rsidRPr="00554EE2">
              <w:rPr>
                <w:rFonts w:ascii="Times New Roman" w:hAnsi="Times New Roman" w:cs="Times New Roman"/>
                <w:b/>
                <w:sz w:val="21"/>
              </w:rPr>
              <w:t>s(year)</w:t>
            </w:r>
            <w:r w:rsidRPr="00554EE2">
              <w:rPr>
                <w:rFonts w:ascii="Times New Roman" w:hAnsi="Times New Roman" w:cs="Times New Roman"/>
                <w:sz w:val="21"/>
              </w:rPr>
              <w:t xml:space="preserve"> + </w:t>
            </w:r>
            <w:r w:rsidRPr="00554EE2">
              <w:rPr>
                <w:rFonts w:ascii="Times New Roman" w:hAnsi="Times New Roman" w:cs="Times New Roman"/>
                <w:b/>
                <w:sz w:val="21"/>
              </w:rPr>
              <w:t>s(</w:t>
            </w:r>
            <w:proofErr w:type="spellStart"/>
            <w:r w:rsidRPr="00554EE2">
              <w:rPr>
                <w:rFonts w:ascii="Times New Roman" w:hAnsi="Times New Roman" w:cs="Times New Roman"/>
                <w:b/>
                <w:sz w:val="21"/>
              </w:rPr>
              <w:t>ssh</w:t>
            </w:r>
            <w:proofErr w:type="spellEnd"/>
            <w:r w:rsidRPr="00554EE2">
              <w:rPr>
                <w:rFonts w:ascii="Times New Roman" w:hAnsi="Times New Roman" w:cs="Times New Roman"/>
                <w:b/>
                <w:sz w:val="21"/>
              </w:rPr>
              <w:t>)</w:t>
            </w:r>
            <w:r w:rsidRPr="00554EE2">
              <w:rPr>
                <w:rFonts w:ascii="Times New Roman" w:hAnsi="Times New Roman" w:cs="Times New Roman"/>
                <w:sz w:val="21"/>
              </w:rPr>
              <w:t xml:space="preserve"> + </w:t>
            </w:r>
            <w:r w:rsidRPr="00554EE2">
              <w:rPr>
                <w:rFonts w:ascii="Times New Roman" w:hAnsi="Times New Roman" w:cs="Times New Roman"/>
                <w:b/>
                <w:sz w:val="21"/>
              </w:rPr>
              <w:t>s(up)</w:t>
            </w:r>
            <w:r w:rsidRPr="00554EE2">
              <w:rPr>
                <w:rFonts w:ascii="Times New Roman" w:hAnsi="Times New Roman" w:cs="Times New Roman"/>
                <w:sz w:val="21"/>
              </w:rPr>
              <w:t xml:space="preserve"> + </w:t>
            </w:r>
            <w:r w:rsidRPr="00554EE2">
              <w:rPr>
                <w:rFonts w:ascii="Times New Roman" w:hAnsi="Times New Roman" w:cs="Times New Roman"/>
                <w:b/>
                <w:sz w:val="21"/>
              </w:rPr>
              <w:t>s(</w:t>
            </w:r>
            <w:proofErr w:type="spellStart"/>
            <w:r w:rsidRPr="00554EE2">
              <w:rPr>
                <w:rFonts w:ascii="Times New Roman" w:hAnsi="Times New Roman" w:cs="Times New Roman"/>
                <w:b/>
                <w:sz w:val="21"/>
              </w:rPr>
              <w:t>chl</w:t>
            </w:r>
            <w:proofErr w:type="spellEnd"/>
            <w:r w:rsidRPr="00554EE2">
              <w:rPr>
                <w:rFonts w:ascii="Times New Roman" w:hAnsi="Times New Roman" w:cs="Times New Roman"/>
                <w:b/>
                <w:sz w:val="21"/>
              </w:rPr>
              <w:t>)</w:t>
            </w:r>
            <w:r w:rsidRPr="00554EE2">
              <w:rPr>
                <w:rFonts w:ascii="Times New Roman" w:hAnsi="Times New Roman" w:cs="Times New Roman"/>
                <w:sz w:val="21"/>
              </w:rPr>
              <w:t xml:space="preserve"> </w:t>
            </w:r>
          </w:p>
        </w:tc>
        <w:tc>
          <w:tcPr>
            <w:tcW w:w="810" w:type="dxa"/>
            <w:tcBorders>
              <w:bottom w:val="single" w:sz="18" w:space="0" w:color="auto"/>
            </w:tcBorders>
          </w:tcPr>
          <w:p w14:paraId="036664BB" w14:textId="0388B731"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2</w:t>
            </w:r>
            <w:r w:rsidR="00D87377">
              <w:rPr>
                <w:rFonts w:ascii="Times New Roman" w:hAnsi="Times New Roman" w:cs="Times New Roman"/>
                <w:sz w:val="21"/>
              </w:rPr>
              <w:t>10</w:t>
            </w:r>
            <w:r w:rsidRPr="00554EE2">
              <w:rPr>
                <w:rFonts w:ascii="Times New Roman" w:hAnsi="Times New Roman" w:cs="Times New Roman"/>
                <w:sz w:val="21"/>
              </w:rPr>
              <w:t>.</w:t>
            </w:r>
            <w:r w:rsidR="00D87377">
              <w:rPr>
                <w:rFonts w:ascii="Times New Roman" w:hAnsi="Times New Roman" w:cs="Times New Roman"/>
                <w:sz w:val="21"/>
              </w:rPr>
              <w:t>7</w:t>
            </w:r>
          </w:p>
        </w:tc>
        <w:tc>
          <w:tcPr>
            <w:tcW w:w="810" w:type="dxa"/>
            <w:tcBorders>
              <w:bottom w:val="single" w:sz="18" w:space="0" w:color="auto"/>
            </w:tcBorders>
          </w:tcPr>
          <w:p w14:paraId="0A330685"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0.0</w:t>
            </w:r>
          </w:p>
        </w:tc>
        <w:tc>
          <w:tcPr>
            <w:tcW w:w="1080" w:type="dxa"/>
            <w:tcBorders>
              <w:bottom w:val="single" w:sz="18" w:space="0" w:color="auto"/>
            </w:tcBorders>
          </w:tcPr>
          <w:p w14:paraId="628DD2B6" w14:textId="77777777" w:rsidR="00D52E16" w:rsidRPr="00554EE2" w:rsidRDefault="00D52E16" w:rsidP="00554D62">
            <w:pPr>
              <w:pStyle w:val="NoSpacing"/>
              <w:jc w:val="center"/>
              <w:rPr>
                <w:rFonts w:ascii="Times New Roman" w:hAnsi="Times New Roman" w:cs="Times New Roman"/>
                <w:sz w:val="21"/>
              </w:rPr>
            </w:pPr>
            <w:r w:rsidRPr="00554EE2">
              <w:rPr>
                <w:rFonts w:ascii="Times New Roman" w:hAnsi="Times New Roman" w:cs="Times New Roman"/>
                <w:sz w:val="21"/>
              </w:rPr>
              <w:t>55%</w:t>
            </w:r>
          </w:p>
        </w:tc>
      </w:tr>
      <w:tr w:rsidR="00D52E16" w:rsidRPr="00554EE2" w14:paraId="0A953610" w14:textId="77777777" w:rsidTr="00554D62">
        <w:tc>
          <w:tcPr>
            <w:tcW w:w="1255" w:type="dxa"/>
            <w:vMerge w:val="restart"/>
            <w:tcBorders>
              <w:top w:val="single" w:sz="18" w:space="0" w:color="auto"/>
            </w:tcBorders>
            <w:vAlign w:val="center"/>
          </w:tcPr>
          <w:p w14:paraId="35C4B3FF" w14:textId="77777777" w:rsidR="00D52E16" w:rsidRPr="00554EE2" w:rsidRDefault="00D52E16" w:rsidP="00554D62">
            <w:pPr>
              <w:pStyle w:val="NoSpacing"/>
              <w:jc w:val="center"/>
              <w:rPr>
                <w:rFonts w:ascii="Times New Roman" w:hAnsi="Times New Roman" w:cs="Times New Roman"/>
                <w:b/>
                <w:sz w:val="20"/>
              </w:rPr>
            </w:pPr>
            <w:r w:rsidRPr="00554EE2">
              <w:rPr>
                <w:rFonts w:ascii="Times New Roman" w:hAnsi="Times New Roman" w:cs="Times New Roman"/>
                <w:b/>
                <w:sz w:val="20"/>
              </w:rPr>
              <w:t>Dall’s porpoise</w:t>
            </w:r>
          </w:p>
        </w:tc>
        <w:tc>
          <w:tcPr>
            <w:tcW w:w="5850" w:type="dxa"/>
            <w:tcBorders>
              <w:top w:val="single" w:sz="18" w:space="0" w:color="auto"/>
            </w:tcBorders>
          </w:tcPr>
          <w:p w14:paraId="563A1A79"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Borders>
              <w:top w:val="single" w:sz="18" w:space="0" w:color="auto"/>
            </w:tcBorders>
          </w:tcPr>
          <w:p w14:paraId="0E166FD3"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410.9</w:t>
            </w:r>
          </w:p>
        </w:tc>
        <w:tc>
          <w:tcPr>
            <w:tcW w:w="810" w:type="dxa"/>
            <w:tcBorders>
              <w:top w:val="single" w:sz="18" w:space="0" w:color="auto"/>
            </w:tcBorders>
          </w:tcPr>
          <w:p w14:paraId="0DCC994B"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52.8</w:t>
            </w:r>
          </w:p>
        </w:tc>
        <w:tc>
          <w:tcPr>
            <w:tcW w:w="1080" w:type="dxa"/>
            <w:tcBorders>
              <w:top w:val="single" w:sz="18" w:space="0" w:color="auto"/>
            </w:tcBorders>
          </w:tcPr>
          <w:p w14:paraId="7D218917"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5BE24EEB" w14:textId="77777777" w:rsidTr="00554D62">
        <w:tc>
          <w:tcPr>
            <w:tcW w:w="1255" w:type="dxa"/>
            <w:vMerge/>
            <w:vAlign w:val="center"/>
          </w:tcPr>
          <w:p w14:paraId="1947BD49"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70355935"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49AC2F3A"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377.6</w:t>
            </w:r>
          </w:p>
        </w:tc>
        <w:tc>
          <w:tcPr>
            <w:tcW w:w="810" w:type="dxa"/>
          </w:tcPr>
          <w:p w14:paraId="6D9CB057"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19.5</w:t>
            </w:r>
          </w:p>
        </w:tc>
        <w:tc>
          <w:tcPr>
            <w:tcW w:w="1080" w:type="dxa"/>
          </w:tcPr>
          <w:p w14:paraId="2F25E581"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18%</w:t>
            </w:r>
          </w:p>
        </w:tc>
      </w:tr>
      <w:tr w:rsidR="00D52E16" w:rsidRPr="00554EE2" w14:paraId="090F5E1A" w14:textId="77777777" w:rsidTr="00554D62">
        <w:tc>
          <w:tcPr>
            <w:tcW w:w="1255" w:type="dxa"/>
            <w:vMerge/>
            <w:vAlign w:val="center"/>
          </w:tcPr>
          <w:p w14:paraId="13FA6B09" w14:textId="77777777" w:rsidR="00D52E16" w:rsidRPr="00554EE2" w:rsidRDefault="00D52E16" w:rsidP="00554D62">
            <w:pPr>
              <w:pStyle w:val="NoSpacing"/>
              <w:jc w:val="center"/>
              <w:rPr>
                <w:rFonts w:ascii="Times New Roman" w:hAnsi="Times New Roman" w:cs="Times New Roman"/>
                <w:b/>
                <w:sz w:val="20"/>
              </w:rPr>
            </w:pPr>
          </w:p>
        </w:tc>
        <w:tc>
          <w:tcPr>
            <w:tcW w:w="5850" w:type="dxa"/>
          </w:tcPr>
          <w:p w14:paraId="08E8EDB2"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w:t>
            </w:r>
            <w:r w:rsidRPr="00554EE2">
              <w:rPr>
                <w:rFonts w:ascii="Times New Roman" w:hAnsi="Times New Roman" w:cs="Times New Roman"/>
                <w:b/>
                <w:sz w:val="21"/>
              </w:rPr>
              <w:t xml:space="preserve"> 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s(</w:t>
            </w:r>
            <w:proofErr w:type="spellStart"/>
            <w:r w:rsidRPr="00554EE2">
              <w:rPr>
                <w:rFonts w:ascii="Times New Roman" w:hAnsi="Times New Roman" w:cs="Times New Roman"/>
                <w:sz w:val="21"/>
              </w:rPr>
              <w:t>sst</w:t>
            </w:r>
            <w:proofErr w:type="spellEnd"/>
            <w:r w:rsidRPr="00554EE2">
              <w:rPr>
                <w:rFonts w:ascii="Times New Roman" w:hAnsi="Times New Roman" w:cs="Times New Roman"/>
                <w:sz w:val="21"/>
              </w:rPr>
              <w:t xml:space="preserve">) + </w:t>
            </w:r>
            <w:r w:rsidRPr="00554EE2">
              <w:rPr>
                <w:rFonts w:ascii="Times New Roman" w:hAnsi="Times New Roman" w:cs="Times New Roman"/>
                <w:b/>
                <w:sz w:val="21"/>
              </w:rPr>
              <w:t>s(MEI)</w:t>
            </w:r>
            <w:r w:rsidRPr="00554EE2">
              <w:rPr>
                <w:rFonts w:ascii="Times New Roman" w:hAnsi="Times New Roman" w:cs="Times New Roman"/>
                <w:sz w:val="21"/>
              </w:rPr>
              <w:t xml:space="preserve"> + </w:t>
            </w:r>
            <w:r w:rsidRPr="00554EE2">
              <w:rPr>
                <w:rFonts w:ascii="Times New Roman" w:hAnsi="Times New Roman" w:cs="Times New Roman"/>
                <w:b/>
                <w:sz w:val="21"/>
              </w:rPr>
              <w:t>s(NPGO)</w:t>
            </w:r>
            <w:r w:rsidRPr="00554EE2">
              <w:rPr>
                <w:rFonts w:ascii="Times New Roman" w:hAnsi="Times New Roman" w:cs="Times New Roman"/>
                <w:sz w:val="21"/>
              </w:rPr>
              <w:t xml:space="preserve"> + </w:t>
            </w:r>
            <w:r w:rsidRPr="00554EE2">
              <w:rPr>
                <w:rFonts w:ascii="Times New Roman" w:hAnsi="Times New Roman" w:cs="Times New Roman"/>
                <w:b/>
                <w:sz w:val="21"/>
              </w:rPr>
              <w:t>s(</w:t>
            </w:r>
            <w:proofErr w:type="spellStart"/>
            <w:r w:rsidRPr="00554EE2">
              <w:rPr>
                <w:rFonts w:ascii="Times New Roman" w:hAnsi="Times New Roman" w:cs="Times New Roman"/>
                <w:b/>
                <w:sz w:val="21"/>
              </w:rPr>
              <w:t>wnd</w:t>
            </w:r>
            <w:proofErr w:type="spellEnd"/>
            <w:r w:rsidRPr="00554EE2">
              <w:rPr>
                <w:rFonts w:ascii="Times New Roman" w:hAnsi="Times New Roman" w:cs="Times New Roman"/>
                <w:b/>
                <w:sz w:val="21"/>
              </w:rPr>
              <w:t xml:space="preserve">, lag) </w:t>
            </w:r>
          </w:p>
        </w:tc>
        <w:tc>
          <w:tcPr>
            <w:tcW w:w="810" w:type="dxa"/>
          </w:tcPr>
          <w:p w14:paraId="6AF38CB2" w14:textId="4CE9283C"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358.</w:t>
            </w:r>
            <w:r w:rsidR="00D87377">
              <w:rPr>
                <w:rFonts w:ascii="Times New Roman" w:hAnsi="Times New Roman" w:cs="Times New Roman"/>
                <w:sz w:val="21"/>
              </w:rPr>
              <w:t>4</w:t>
            </w:r>
          </w:p>
        </w:tc>
        <w:tc>
          <w:tcPr>
            <w:tcW w:w="810" w:type="dxa"/>
          </w:tcPr>
          <w:p w14:paraId="1C696A00"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0.0</w:t>
            </w:r>
          </w:p>
        </w:tc>
        <w:tc>
          <w:tcPr>
            <w:tcW w:w="1080" w:type="dxa"/>
          </w:tcPr>
          <w:p w14:paraId="131433AE" w14:textId="77777777" w:rsidR="00D52E16" w:rsidRPr="00554EE2" w:rsidRDefault="00D52E16" w:rsidP="00554D62">
            <w:pPr>
              <w:pStyle w:val="NoSpacing"/>
              <w:jc w:val="center"/>
              <w:rPr>
                <w:rFonts w:ascii="Times New Roman" w:hAnsi="Times New Roman" w:cs="Times New Roman"/>
                <w:sz w:val="21"/>
              </w:rPr>
            </w:pPr>
            <w:r>
              <w:rPr>
                <w:rFonts w:ascii="Times New Roman" w:hAnsi="Times New Roman" w:cs="Times New Roman"/>
                <w:sz w:val="21"/>
              </w:rPr>
              <w:t>27%</w:t>
            </w:r>
          </w:p>
        </w:tc>
      </w:tr>
      <w:tr w:rsidR="00D52E16" w:rsidRPr="00554EE2" w14:paraId="52E76A26" w14:textId="77777777" w:rsidTr="00554D62">
        <w:tc>
          <w:tcPr>
            <w:tcW w:w="1255" w:type="dxa"/>
            <w:vMerge w:val="restart"/>
            <w:vAlign w:val="center"/>
          </w:tcPr>
          <w:p w14:paraId="2D99AE4A" w14:textId="77777777" w:rsidR="00D52E16" w:rsidRPr="00554EE2" w:rsidRDefault="00D52E16" w:rsidP="00554D62">
            <w:pPr>
              <w:pStyle w:val="NoSpacing"/>
              <w:jc w:val="center"/>
              <w:rPr>
                <w:rFonts w:ascii="Times New Roman" w:hAnsi="Times New Roman" w:cs="Times New Roman"/>
                <w:b/>
                <w:sz w:val="20"/>
              </w:rPr>
            </w:pPr>
            <w:r>
              <w:rPr>
                <w:rFonts w:ascii="Times New Roman" w:hAnsi="Times New Roman" w:cs="Times New Roman"/>
                <w:b/>
                <w:sz w:val="20"/>
              </w:rPr>
              <w:t>Humpback whale</w:t>
            </w:r>
          </w:p>
        </w:tc>
        <w:tc>
          <w:tcPr>
            <w:tcW w:w="5850" w:type="dxa"/>
          </w:tcPr>
          <w:p w14:paraId="7BC0121D"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~1 (null)</w:t>
            </w:r>
          </w:p>
        </w:tc>
        <w:tc>
          <w:tcPr>
            <w:tcW w:w="810" w:type="dxa"/>
          </w:tcPr>
          <w:p w14:paraId="1283DC72"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238.1</w:t>
            </w:r>
          </w:p>
        </w:tc>
        <w:tc>
          <w:tcPr>
            <w:tcW w:w="810" w:type="dxa"/>
          </w:tcPr>
          <w:p w14:paraId="67ACC945"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25.3</w:t>
            </w:r>
          </w:p>
        </w:tc>
        <w:tc>
          <w:tcPr>
            <w:tcW w:w="1080" w:type="dxa"/>
          </w:tcPr>
          <w:p w14:paraId="6AB23D52"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w:t>
            </w:r>
          </w:p>
        </w:tc>
      </w:tr>
      <w:tr w:rsidR="00D52E16" w:rsidRPr="00554EE2" w14:paraId="3C43F0B2" w14:textId="77777777" w:rsidTr="00554D62">
        <w:tc>
          <w:tcPr>
            <w:tcW w:w="1255" w:type="dxa"/>
            <w:vMerge/>
            <w:vAlign w:val="center"/>
          </w:tcPr>
          <w:p w14:paraId="12E01B35" w14:textId="77777777" w:rsidR="00D52E16" w:rsidRDefault="00D52E16" w:rsidP="00554D62">
            <w:pPr>
              <w:pStyle w:val="NoSpacing"/>
              <w:jc w:val="center"/>
              <w:rPr>
                <w:rFonts w:ascii="Times New Roman" w:hAnsi="Times New Roman" w:cs="Times New Roman"/>
                <w:b/>
                <w:sz w:val="20"/>
              </w:rPr>
            </w:pPr>
          </w:p>
        </w:tc>
        <w:tc>
          <w:tcPr>
            <w:tcW w:w="5850" w:type="dxa"/>
          </w:tcPr>
          <w:p w14:paraId="3A808D35" w14:textId="77777777"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 s(year) + s(month)</w:t>
            </w:r>
          </w:p>
        </w:tc>
        <w:tc>
          <w:tcPr>
            <w:tcW w:w="810" w:type="dxa"/>
          </w:tcPr>
          <w:p w14:paraId="70B5F2A2"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215.3</w:t>
            </w:r>
          </w:p>
        </w:tc>
        <w:tc>
          <w:tcPr>
            <w:tcW w:w="810" w:type="dxa"/>
          </w:tcPr>
          <w:p w14:paraId="0F2A1C87"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2.5</w:t>
            </w:r>
          </w:p>
        </w:tc>
        <w:tc>
          <w:tcPr>
            <w:tcW w:w="1080" w:type="dxa"/>
          </w:tcPr>
          <w:p w14:paraId="5D951B44"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22%</w:t>
            </w:r>
          </w:p>
        </w:tc>
      </w:tr>
      <w:tr w:rsidR="00D52E16" w:rsidRPr="00554EE2" w14:paraId="0877268D" w14:textId="77777777" w:rsidTr="00554D62">
        <w:tc>
          <w:tcPr>
            <w:tcW w:w="1255" w:type="dxa"/>
            <w:vMerge/>
            <w:vAlign w:val="center"/>
          </w:tcPr>
          <w:p w14:paraId="1575B336" w14:textId="77777777" w:rsidR="00D52E16" w:rsidRDefault="00D52E16" w:rsidP="00554D62">
            <w:pPr>
              <w:pStyle w:val="NoSpacing"/>
              <w:jc w:val="center"/>
              <w:rPr>
                <w:rFonts w:ascii="Times New Roman" w:hAnsi="Times New Roman" w:cs="Times New Roman"/>
                <w:b/>
                <w:sz w:val="20"/>
              </w:rPr>
            </w:pPr>
          </w:p>
        </w:tc>
        <w:tc>
          <w:tcPr>
            <w:tcW w:w="5850" w:type="dxa"/>
          </w:tcPr>
          <w:p w14:paraId="5F68CA39" w14:textId="58520CDF" w:rsidR="00D52E16" w:rsidRPr="00554EE2" w:rsidRDefault="00D52E16" w:rsidP="00554D62">
            <w:pPr>
              <w:pStyle w:val="NoSpacing"/>
              <w:rPr>
                <w:rFonts w:ascii="Times New Roman" w:hAnsi="Times New Roman" w:cs="Times New Roman"/>
                <w:sz w:val="21"/>
              </w:rPr>
            </w:pPr>
            <w:r w:rsidRPr="00554EE2">
              <w:rPr>
                <w:rFonts w:ascii="Times New Roman" w:hAnsi="Times New Roman" w:cs="Times New Roman"/>
                <w:sz w:val="21"/>
              </w:rPr>
              <w:t>~</w:t>
            </w:r>
            <w:r w:rsidRPr="00554EE2">
              <w:rPr>
                <w:rFonts w:ascii="Times New Roman" w:hAnsi="Times New Roman" w:cs="Times New Roman"/>
                <w:b/>
                <w:sz w:val="21"/>
              </w:rPr>
              <w:t xml:space="preserve"> s(year)</w:t>
            </w:r>
            <w:r w:rsidRPr="00554EE2">
              <w:rPr>
                <w:rFonts w:ascii="Times New Roman" w:hAnsi="Times New Roman" w:cs="Times New Roman"/>
                <w:sz w:val="21"/>
              </w:rPr>
              <w:t xml:space="preserve"> + </w:t>
            </w:r>
            <w:r w:rsidRPr="00554EE2">
              <w:rPr>
                <w:rFonts w:ascii="Times New Roman" w:hAnsi="Times New Roman" w:cs="Times New Roman"/>
                <w:b/>
                <w:sz w:val="21"/>
              </w:rPr>
              <w:t>s(month)</w:t>
            </w:r>
            <w:r w:rsidRPr="00554EE2">
              <w:rPr>
                <w:rFonts w:ascii="Times New Roman" w:hAnsi="Times New Roman" w:cs="Times New Roman"/>
                <w:sz w:val="21"/>
              </w:rPr>
              <w:t xml:space="preserve"> + </w:t>
            </w:r>
            <w:r w:rsidRPr="004F5300">
              <w:rPr>
                <w:rFonts w:ascii="Times New Roman" w:hAnsi="Times New Roman" w:cs="Times New Roman"/>
                <w:b/>
                <w:sz w:val="21"/>
              </w:rPr>
              <w:t>s(</w:t>
            </w:r>
            <w:proofErr w:type="spellStart"/>
            <w:r w:rsidRPr="004F5300">
              <w:rPr>
                <w:rFonts w:ascii="Times New Roman" w:hAnsi="Times New Roman" w:cs="Times New Roman"/>
                <w:b/>
                <w:sz w:val="21"/>
              </w:rPr>
              <w:t>sst</w:t>
            </w:r>
            <w:proofErr w:type="spellEnd"/>
            <w:r w:rsidRPr="004F5300">
              <w:rPr>
                <w:rFonts w:ascii="Times New Roman" w:hAnsi="Times New Roman" w:cs="Times New Roman"/>
                <w:b/>
                <w:sz w:val="21"/>
              </w:rPr>
              <w:t>, lag)</w:t>
            </w:r>
            <w:r w:rsidRPr="00554EE2">
              <w:rPr>
                <w:rFonts w:ascii="Times New Roman" w:hAnsi="Times New Roman" w:cs="Times New Roman"/>
                <w:sz w:val="21"/>
              </w:rPr>
              <w:t xml:space="preserve"> + </w:t>
            </w:r>
            <w:r w:rsidRPr="00554EE2">
              <w:rPr>
                <w:rFonts w:ascii="Times New Roman" w:hAnsi="Times New Roman" w:cs="Times New Roman"/>
                <w:b/>
                <w:sz w:val="21"/>
              </w:rPr>
              <w:t>s(</w:t>
            </w:r>
            <w:proofErr w:type="spellStart"/>
            <w:r w:rsidRPr="00554EE2">
              <w:rPr>
                <w:rFonts w:ascii="Times New Roman" w:hAnsi="Times New Roman" w:cs="Times New Roman"/>
                <w:b/>
                <w:sz w:val="21"/>
              </w:rPr>
              <w:t>wnd</w:t>
            </w:r>
            <w:proofErr w:type="spellEnd"/>
            <w:r w:rsidRPr="00554EE2">
              <w:rPr>
                <w:rFonts w:ascii="Times New Roman" w:hAnsi="Times New Roman" w:cs="Times New Roman"/>
                <w:b/>
                <w:sz w:val="21"/>
              </w:rPr>
              <w:t xml:space="preserve">, lag) </w:t>
            </w:r>
            <w:r w:rsidR="006F1AB5">
              <w:rPr>
                <w:rFonts w:ascii="Times New Roman" w:hAnsi="Times New Roman" w:cs="Times New Roman"/>
                <w:sz w:val="21"/>
              </w:rPr>
              <w:t>+ s(up</w:t>
            </w:r>
            <w:r w:rsidRPr="004F5300">
              <w:rPr>
                <w:rFonts w:ascii="Times New Roman" w:hAnsi="Times New Roman" w:cs="Times New Roman"/>
                <w:sz w:val="21"/>
              </w:rPr>
              <w:t>)</w:t>
            </w:r>
          </w:p>
        </w:tc>
        <w:tc>
          <w:tcPr>
            <w:tcW w:w="810" w:type="dxa"/>
          </w:tcPr>
          <w:p w14:paraId="5222E1F8"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212.8</w:t>
            </w:r>
          </w:p>
        </w:tc>
        <w:tc>
          <w:tcPr>
            <w:tcW w:w="810" w:type="dxa"/>
          </w:tcPr>
          <w:p w14:paraId="1F43CB33"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0.0</w:t>
            </w:r>
          </w:p>
        </w:tc>
        <w:tc>
          <w:tcPr>
            <w:tcW w:w="1080" w:type="dxa"/>
          </w:tcPr>
          <w:p w14:paraId="06D730C8" w14:textId="77777777" w:rsidR="00D52E16" w:rsidRDefault="00D52E16" w:rsidP="00554D62">
            <w:pPr>
              <w:pStyle w:val="NoSpacing"/>
              <w:jc w:val="center"/>
              <w:rPr>
                <w:rFonts w:ascii="Times New Roman" w:hAnsi="Times New Roman" w:cs="Times New Roman"/>
                <w:sz w:val="21"/>
              </w:rPr>
            </w:pPr>
            <w:r>
              <w:rPr>
                <w:rFonts w:ascii="Times New Roman" w:hAnsi="Times New Roman" w:cs="Times New Roman"/>
                <w:sz w:val="21"/>
              </w:rPr>
              <w:t>24%</w:t>
            </w:r>
          </w:p>
        </w:tc>
      </w:tr>
    </w:tbl>
    <w:p w14:paraId="386ED460" w14:textId="0ED64B48" w:rsidR="00C802C6" w:rsidRDefault="00C802C6" w:rsidP="0053736D">
      <w:pPr>
        <w:pStyle w:val="NoSpacing"/>
        <w:rPr>
          <w:rFonts w:ascii="Times New Roman" w:hAnsi="Times New Roman" w:cs="Times New Roman"/>
        </w:rPr>
      </w:pPr>
    </w:p>
    <w:p w14:paraId="4E12CBEB" w14:textId="77777777" w:rsidR="00C802C6" w:rsidRDefault="00C802C6" w:rsidP="0053736D">
      <w:pPr>
        <w:pStyle w:val="NoSpacing"/>
        <w:rPr>
          <w:rFonts w:ascii="Times New Roman" w:hAnsi="Times New Roman" w:cs="Times New Roman"/>
        </w:rPr>
      </w:pPr>
    </w:p>
    <w:p w14:paraId="1EC57291" w14:textId="77777777" w:rsidR="00C802C6" w:rsidRDefault="00C802C6" w:rsidP="0053736D">
      <w:pPr>
        <w:pStyle w:val="NoSpacing"/>
        <w:rPr>
          <w:rFonts w:ascii="Times New Roman" w:hAnsi="Times New Roman" w:cs="Times New Roman"/>
        </w:rPr>
      </w:pPr>
    </w:p>
    <w:p w14:paraId="66756578" w14:textId="18E3AB3E" w:rsidR="0053736D" w:rsidRPr="005F1C2F" w:rsidRDefault="0053736D" w:rsidP="0053736D">
      <w:pPr>
        <w:pStyle w:val="NoSpacing"/>
        <w:rPr>
          <w:rFonts w:ascii="Times New Roman" w:hAnsi="Times New Roman" w:cs="Times New Roman"/>
        </w:rPr>
      </w:pPr>
    </w:p>
    <w:p w14:paraId="65C05FCF" w14:textId="77777777" w:rsidR="0053736D" w:rsidRDefault="0053736D" w:rsidP="0053736D">
      <w:pPr>
        <w:pStyle w:val="NoSpacing"/>
        <w:spacing w:line="480" w:lineRule="auto"/>
        <w:rPr>
          <w:rFonts w:ascii="Times New Roman" w:hAnsi="Times New Roman" w:cs="Times New Roman"/>
        </w:rPr>
      </w:pPr>
    </w:p>
    <w:p w14:paraId="21C43383" w14:textId="77777777" w:rsidR="00A64831" w:rsidRPr="00A57040" w:rsidRDefault="00A64831" w:rsidP="00A64831">
      <w:pPr>
        <w:jc w:val="center"/>
      </w:pPr>
      <w:r w:rsidRPr="00A57040">
        <w:lastRenderedPageBreak/>
        <w:fldChar w:fldCharType="begin"/>
      </w:r>
      <w:r>
        <w:instrText xml:space="preserve"> INCLUDEPICTURE "C:\\var\\folders\\fp\\vdqvkxhx7mdcb65gp3chpkpw0000gn\\T\\com.microsoft.Word\\WebArchiveCopyPasteTempFiles\\plot_zoom_png?width=759&amp;height=803" \* MERGEFORMAT </w:instrText>
      </w:r>
      <w:r w:rsidRPr="00A57040">
        <w:fldChar w:fldCharType="separate"/>
      </w:r>
      <w:r w:rsidRPr="00A57040">
        <w:rPr>
          <w:noProof/>
        </w:rPr>
        <w:drawing>
          <wp:inline distT="0" distB="0" distL="0" distR="0" wp14:anchorId="60B609A9" wp14:editId="429D7CCC">
            <wp:extent cx="4846320" cy="4457351"/>
            <wp:effectExtent l="0" t="0" r="5080" b="635"/>
            <wp:docPr id="6" name="Picture 6" descr="/var/folders/fp/vdqvkxhx7mdcb65gp3chpkpw0000gn/T/com.microsoft.Word/WebArchiveCopyPasteTempFiles/plot_zoom_png?width=759&amp;height=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fp/vdqvkxhx7mdcb65gp3chpkpw0000gn/T/com.microsoft.Word/WebArchiveCopyPasteTempFiles/plot_zoom_png?width=759&amp;height=8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7100" cy="4467266"/>
                    </a:xfrm>
                    <a:prstGeom prst="rect">
                      <a:avLst/>
                    </a:prstGeom>
                    <a:noFill/>
                    <a:ln>
                      <a:noFill/>
                    </a:ln>
                  </pic:spPr>
                </pic:pic>
              </a:graphicData>
            </a:graphic>
          </wp:inline>
        </w:drawing>
      </w:r>
      <w:r w:rsidRPr="00A57040">
        <w:fldChar w:fldCharType="end"/>
      </w:r>
    </w:p>
    <w:p w14:paraId="7EF8E6C7" w14:textId="77777777" w:rsidR="00A64831" w:rsidRDefault="00A64831" w:rsidP="00A64831">
      <w:pPr>
        <w:ind w:left="450"/>
        <w:jc w:val="center"/>
      </w:pPr>
    </w:p>
    <w:p w14:paraId="2DBA575B" w14:textId="77777777" w:rsidR="00A64831" w:rsidRDefault="00A64831" w:rsidP="00A64831">
      <w:pPr>
        <w:ind w:left="450"/>
        <w:jc w:val="both"/>
      </w:pPr>
      <w:r>
        <w:t>Figure 1S. This could include all species not included in the seasonal figure if we think it’s useful.</w:t>
      </w:r>
    </w:p>
    <w:p w14:paraId="2BA72D85" w14:textId="77777777" w:rsidR="00E32F7E" w:rsidRPr="00154916" w:rsidRDefault="00E32F7E" w:rsidP="00464173">
      <w:pPr>
        <w:pStyle w:val="NoSpacing"/>
        <w:spacing w:line="480" w:lineRule="auto"/>
        <w:ind w:firstLine="720"/>
        <w:rPr>
          <w:rFonts w:ascii="Times New Roman" w:hAnsi="Times New Roman" w:cs="Times New Roman"/>
        </w:rPr>
      </w:pPr>
    </w:p>
    <w:sectPr w:rsidR="00E32F7E" w:rsidRPr="00154916" w:rsidSect="0053736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manda Warlick" w:date="2019-09-08T20:44:00Z" w:initials="AJW">
    <w:p w14:paraId="2615C9B3" w14:textId="5E7961CC" w:rsidR="00940BB4" w:rsidRDefault="00940BB4">
      <w:pPr>
        <w:pStyle w:val="CommentText"/>
      </w:pPr>
      <w:r>
        <w:rPr>
          <w:rStyle w:val="CommentReference"/>
        </w:rPr>
        <w:annotationRef/>
      </w:r>
      <w:r>
        <w:t>I put this back here because I generally like a summary of what the study is about at the end of the first paragraph</w:t>
      </w:r>
      <w:r w:rsidR="001F1814">
        <w:t xml:space="preserve"> – the objective statement. </w:t>
      </w:r>
    </w:p>
  </w:comment>
  <w:comment w:id="3" w:author="Amanda Warlick" w:date="2019-10-12T15:50:00Z" w:initials="AJW">
    <w:p w14:paraId="3E4CF2C2" w14:textId="3A48BE64" w:rsidR="00246CD6" w:rsidRDefault="00246CD6">
      <w:pPr>
        <w:pStyle w:val="CommentText"/>
      </w:pPr>
      <w:r>
        <w:rPr>
          <w:rStyle w:val="CommentReference"/>
        </w:rPr>
        <w:annotationRef/>
      </w:r>
      <w:r>
        <w:t>I pared this down and moved it out of the discussion, since for me, this is more setting up the scene rather than what I see for the discussion, which is specifically talking about the interpretation and implications of our results</w:t>
      </w:r>
    </w:p>
  </w:comment>
  <w:comment w:id="8" w:author="Stephanie Norman" w:date="2019-08-22T13:36:00Z" w:initials="SN">
    <w:p w14:paraId="5CAE4A36" w14:textId="2561D0C3" w:rsidR="00940BB4" w:rsidRDefault="00940BB4">
      <w:pPr>
        <w:pStyle w:val="CommentText"/>
      </w:pPr>
      <w:r>
        <w:rPr>
          <w:rStyle w:val="CommentReference"/>
        </w:rPr>
        <w:annotationRef/>
      </w:r>
      <w:r>
        <w:rPr>
          <w:noProof/>
        </w:rPr>
        <w:t>Will need to include a general map showing the three areas.</w:t>
      </w:r>
    </w:p>
  </w:comment>
  <w:comment w:id="10" w:author="Amanda Warlick" w:date="2019-09-15T09:07:00Z" w:initials="AJW">
    <w:p w14:paraId="110EB19E" w14:textId="517FA7F5" w:rsidR="00940BB4" w:rsidRDefault="00940BB4">
      <w:pPr>
        <w:pStyle w:val="CommentText"/>
      </w:pPr>
      <w:r>
        <w:rPr>
          <w:rStyle w:val="CommentReference"/>
        </w:rPr>
        <w:annotationRef/>
      </w:r>
      <w:r>
        <w:t>I’m not convinced this needs</w:t>
      </w:r>
      <w:r w:rsidR="001B3EBE">
        <w:t xml:space="preserve"> the parenthetical</w:t>
      </w:r>
      <w:r>
        <w:t xml:space="preserve"> explanation or citation…</w:t>
      </w:r>
    </w:p>
  </w:comment>
  <w:comment w:id="15" w:author="Amanda Warlick" w:date="2019-09-15T09:46:00Z" w:initials="AJW">
    <w:p w14:paraId="6C351F1C" w14:textId="66A3CF3B" w:rsidR="00940BB4" w:rsidRDefault="00940BB4">
      <w:pPr>
        <w:pStyle w:val="CommentText"/>
      </w:pPr>
      <w:r>
        <w:rPr>
          <w:rStyle w:val="CommentReference"/>
        </w:rPr>
        <w:annotationRef/>
      </w:r>
      <w:r>
        <w:t xml:space="preserve">Add footnote about non-shrinkage, thus high </w:t>
      </w:r>
      <w:proofErr w:type="spellStart"/>
      <w:r>
        <w:t>edf</w:t>
      </w:r>
      <w:proofErr w:type="spellEnd"/>
      <w:r>
        <w:t>.</w:t>
      </w:r>
    </w:p>
  </w:comment>
  <w:comment w:id="16" w:author="Amanda Warlick" w:date="2019-09-15T09:53:00Z" w:initials="AJW">
    <w:p w14:paraId="39BE46F9" w14:textId="0C2C6870" w:rsidR="00940BB4" w:rsidRDefault="00940BB4">
      <w:pPr>
        <w:pStyle w:val="CommentText"/>
      </w:pPr>
      <w:r>
        <w:rPr>
          <w:rStyle w:val="CommentReference"/>
        </w:rPr>
        <w:annotationRef/>
      </w:r>
      <w:r>
        <w:t>1.0 implies linear, shape implies more smooth.- check values</w:t>
      </w:r>
    </w:p>
  </w:comment>
  <w:comment w:id="17" w:author="Amanda Warlick" w:date="2019-09-15T09:59:00Z" w:initials="AJW">
    <w:p w14:paraId="2A0BB1AD" w14:textId="41386068" w:rsidR="00940BB4" w:rsidRDefault="00940BB4">
      <w:pPr>
        <w:pStyle w:val="CommentText"/>
      </w:pPr>
      <w:r>
        <w:rPr>
          <w:rStyle w:val="CommentReference"/>
        </w:rPr>
        <w:annotationRef/>
      </w:r>
      <w:r>
        <w:t>From x period to x?</w:t>
      </w:r>
    </w:p>
  </w:comment>
  <w:comment w:id="18" w:author="Amanda Warlick" w:date="2019-09-15T10:02:00Z" w:initials="AJW">
    <w:p w14:paraId="62FD297D" w14:textId="5A04C8B6" w:rsidR="00940BB4" w:rsidRDefault="00940BB4">
      <w:pPr>
        <w:pStyle w:val="CommentText"/>
      </w:pPr>
      <w:r>
        <w:rPr>
          <w:rStyle w:val="CommentReference"/>
        </w:rPr>
        <w:annotationRef/>
      </w:r>
      <w:r>
        <w:t>Does anyone want to highlight any particular increases in certain HI types for certain species over time? Really didn’t focus on it in what I’ve looked at, but I would be happy to look into certain types for certain species if there is suspicion or interest.</w:t>
      </w:r>
    </w:p>
  </w:comment>
  <w:comment w:id="20" w:author="Amanda Warlick" w:date="2019-09-15T11:44:00Z" w:initials="AJW">
    <w:p w14:paraId="7B6F14DC" w14:textId="750BFAF3" w:rsidR="00940BB4" w:rsidRDefault="00940BB4">
      <w:pPr>
        <w:pStyle w:val="CommentText"/>
      </w:pPr>
      <w:r>
        <w:rPr>
          <w:rStyle w:val="CommentReference"/>
        </w:rPr>
        <w:annotationRef/>
      </w:r>
      <w:r>
        <w:t xml:space="preserve">Unclear what this is pointing toward? Maybe delete? </w:t>
      </w:r>
    </w:p>
  </w:comment>
  <w:comment w:id="21" w:author="Amanda Warlick" w:date="2019-09-15T11:49:00Z" w:initials="AJW">
    <w:p w14:paraId="544CD813" w14:textId="77761E69" w:rsidR="00940BB4" w:rsidRDefault="00940BB4">
      <w:pPr>
        <w:pStyle w:val="CommentText"/>
      </w:pPr>
      <w:r>
        <w:rPr>
          <w:rStyle w:val="CommentReference"/>
        </w:rPr>
        <w:annotationRef/>
      </w:r>
      <w:r>
        <w:t>Did I get this right? Is this a meaningful shift?</w:t>
      </w:r>
    </w:p>
  </w:comment>
  <w:comment w:id="183" w:author="Amanda Warlick" w:date="2019-10-12T15:32:00Z" w:initials="AJW">
    <w:p w14:paraId="5E6862E2" w14:textId="2105C5D3" w:rsidR="00246CD6" w:rsidRDefault="00246CD6">
      <w:pPr>
        <w:pStyle w:val="CommentText"/>
      </w:pPr>
      <w:r>
        <w:rPr>
          <w:rStyle w:val="CommentReference"/>
        </w:rPr>
        <w:annotationRef/>
      </w:r>
      <w:r>
        <w:t xml:space="preserve">Not sure these ideas make sense together, since greater upwelling would mean </w:t>
      </w:r>
    </w:p>
  </w:comment>
  <w:comment w:id="300" w:author="Amanda Warlick" w:date="2019-10-12T16:08:00Z" w:initials="AJW">
    <w:p w14:paraId="21C376F5" w14:textId="1A3061FE" w:rsidR="00246CD6" w:rsidRDefault="00246CD6">
      <w:pPr>
        <w:pStyle w:val="CommentText"/>
      </w:pPr>
      <w:r>
        <w:rPr>
          <w:rStyle w:val="CommentReference"/>
        </w:rPr>
        <w:annotationRef/>
      </w:r>
      <w:r>
        <w:t>I felt really strongly that this needed to be streamlined to focus on our study, so I cut it down</w:t>
      </w:r>
    </w:p>
  </w:comment>
  <w:comment w:id="636" w:author="Amanda Warlick" w:date="2019-10-12T18:50:00Z" w:initials="AJW">
    <w:p w14:paraId="0FC532D2" w14:textId="5824D356" w:rsidR="00802D6B" w:rsidRDefault="00802D6B" w:rsidP="00802D6B">
      <w:pPr>
        <w:pStyle w:val="CommentText"/>
      </w:pPr>
      <w:r>
        <w:rPr>
          <w:rStyle w:val="CommentReference"/>
        </w:rPr>
        <w:annotationRef/>
      </w:r>
      <w:r>
        <w:t xml:space="preserve">Options as I see them for Figure 1 and 2. I think you originally suggested just making figure 1a a Supplemental figure, which would be fine. Or, we can make it a true Figure 1 as I have it here. If we do this as it is, we would probably want to take the annual and seasonal smooth effect images out of Figure 2, since they’re completely duplicative information. The one downside of that is that it makes the annual and monthly trend statistics a little harder to present whereas if it is all in figure 2, all of the p-values and </w:t>
      </w:r>
      <w:proofErr w:type="spellStart"/>
      <w:r>
        <w:t>edf</w:t>
      </w:r>
      <w:proofErr w:type="spellEnd"/>
      <w:r>
        <w:t xml:space="preserve"> values are all in the same place. </w:t>
      </w:r>
    </w:p>
    <w:p w14:paraId="17CC770A" w14:textId="19FF8A95" w:rsidR="00802D6B" w:rsidRDefault="00802D6B" w:rsidP="00802D6B">
      <w:pPr>
        <w:pStyle w:val="CommentText"/>
      </w:pPr>
    </w:p>
    <w:p w14:paraId="0A39123C" w14:textId="77777777" w:rsidR="00802D6B" w:rsidRDefault="00802D6B" w:rsidP="00802D6B">
      <w:pPr>
        <w:pStyle w:val="CommentText"/>
      </w:pPr>
      <w:r>
        <w:t>On the other hand, one benefit is that the figures would match how the annual and monthly trends are explained separately from ocean conditions in results and discussion.</w:t>
      </w:r>
    </w:p>
    <w:p w14:paraId="3FBCB098" w14:textId="77777777" w:rsidR="00802D6B" w:rsidRDefault="00802D6B" w:rsidP="00802D6B">
      <w:pPr>
        <w:pStyle w:val="CommentText"/>
      </w:pPr>
    </w:p>
    <w:p w14:paraId="7B7448B2" w14:textId="4A7D308F" w:rsidR="00802D6B" w:rsidRDefault="00802D6B" w:rsidP="00802D6B">
      <w:pPr>
        <w:pStyle w:val="CommentText"/>
      </w:pPr>
      <w:r>
        <w:t xml:space="preserve"> </w:t>
      </w:r>
    </w:p>
    <w:p w14:paraId="250DAD67" w14:textId="2BC434E3" w:rsidR="00802D6B" w:rsidRDefault="00802D6B">
      <w:pPr>
        <w:pStyle w:val="CommentText"/>
      </w:pPr>
    </w:p>
  </w:comment>
  <w:comment w:id="637" w:author="Amanda Warlick" w:date="2019-08-13T14:53:00Z" w:initials="AJW">
    <w:p w14:paraId="3E9A56E2" w14:textId="7D2E565B" w:rsidR="00940BB4" w:rsidRDefault="00940BB4">
      <w:pPr>
        <w:pStyle w:val="CommentText"/>
      </w:pPr>
      <w:r>
        <w:rPr>
          <w:rStyle w:val="CommentReference"/>
        </w:rPr>
        <w:annotationRef/>
      </w:r>
      <w:r>
        <w:t xml:space="preserve">I’m not entirely happy with this figure yet. Ideally I’d like the variables to align, but it’s hard with the uneven spacing. I know the </w:t>
      </w:r>
      <w:proofErr w:type="spellStart"/>
      <w:r>
        <w:t>edf</w:t>
      </w:r>
      <w:proofErr w:type="spellEnd"/>
      <w:r>
        <w:t xml:space="preserve"> and p-values are a bit small and some are cut off</w:t>
      </w:r>
      <w:r w:rsidR="001B3EBE">
        <w:t xml:space="preserve"> – will make bigger.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15C9B3" w15:done="0"/>
  <w15:commentEx w15:paraId="3E4CF2C2" w15:done="0"/>
  <w15:commentEx w15:paraId="5CAE4A36" w15:done="0"/>
  <w15:commentEx w15:paraId="110EB19E" w15:done="0"/>
  <w15:commentEx w15:paraId="6C351F1C" w15:done="0"/>
  <w15:commentEx w15:paraId="39BE46F9" w15:done="0"/>
  <w15:commentEx w15:paraId="2A0BB1AD" w15:done="0"/>
  <w15:commentEx w15:paraId="62FD297D" w15:done="0"/>
  <w15:commentEx w15:paraId="7B6F14DC" w15:done="0"/>
  <w15:commentEx w15:paraId="544CD813" w15:done="0"/>
  <w15:commentEx w15:paraId="5E6862E2" w15:done="0"/>
  <w15:commentEx w15:paraId="21C376F5" w15:done="0"/>
  <w15:commentEx w15:paraId="250DAD67" w15:done="0"/>
  <w15:commentEx w15:paraId="3E9A56E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15C9B3" w16cid:durableId="211FE696"/>
  <w16cid:commentId w16cid:paraId="3E4CF2C2" w16cid:durableId="214C74BB"/>
  <w16cid:commentId w16cid:paraId="5CAE4A36" w16cid:durableId="211FA356"/>
  <w16cid:commentId w16cid:paraId="110EB19E" w16cid:durableId="21287DDE"/>
  <w16cid:commentId w16cid:paraId="6C351F1C" w16cid:durableId="212886E5"/>
  <w16cid:commentId w16cid:paraId="39BE46F9" w16cid:durableId="212888B6"/>
  <w16cid:commentId w16cid:paraId="2A0BB1AD" w16cid:durableId="21288A1E"/>
  <w16cid:commentId w16cid:paraId="62FD297D" w16cid:durableId="21288A9D"/>
  <w16cid:commentId w16cid:paraId="7B6F14DC" w16cid:durableId="2128A2B7"/>
  <w16cid:commentId w16cid:paraId="544CD813" w16cid:durableId="2128A3C6"/>
  <w16cid:commentId w16cid:paraId="5E6862E2" w16cid:durableId="214C70A8"/>
  <w16cid:commentId w16cid:paraId="21C376F5" w16cid:durableId="214C78EC"/>
  <w16cid:commentId w16cid:paraId="250DAD67" w16cid:durableId="214C9EE4"/>
  <w16cid:commentId w16cid:paraId="3E9A56E2" w16cid:durableId="20FD4D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EA78B" w14:textId="77777777" w:rsidR="001954C3" w:rsidRDefault="001954C3" w:rsidP="00ED3F30">
      <w:r>
        <w:separator/>
      </w:r>
    </w:p>
  </w:endnote>
  <w:endnote w:type="continuationSeparator" w:id="0">
    <w:p w14:paraId="59C3B0D3" w14:textId="77777777" w:rsidR="001954C3" w:rsidRDefault="001954C3" w:rsidP="00ED3F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F4DF2" w14:textId="77777777" w:rsidR="001954C3" w:rsidRDefault="001954C3" w:rsidP="00ED3F30">
      <w:r>
        <w:separator/>
      </w:r>
    </w:p>
  </w:footnote>
  <w:footnote w:type="continuationSeparator" w:id="0">
    <w:p w14:paraId="21C21904" w14:textId="77777777" w:rsidR="001954C3" w:rsidRDefault="001954C3" w:rsidP="00ED3F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4899"/>
    <w:multiLevelType w:val="hybridMultilevel"/>
    <w:tmpl w:val="B8C6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36C9A"/>
    <w:multiLevelType w:val="hybridMultilevel"/>
    <w:tmpl w:val="3FC4B3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BD49E8"/>
    <w:multiLevelType w:val="hybridMultilevel"/>
    <w:tmpl w:val="33D00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159D1"/>
    <w:multiLevelType w:val="hybridMultilevel"/>
    <w:tmpl w:val="637ACCD0"/>
    <w:lvl w:ilvl="0" w:tplc="4EDEEC1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84073"/>
    <w:multiLevelType w:val="hybridMultilevel"/>
    <w:tmpl w:val="636EE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9605B3"/>
    <w:multiLevelType w:val="hybridMultilevel"/>
    <w:tmpl w:val="C346FB1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593DAD"/>
    <w:multiLevelType w:val="hybridMultilevel"/>
    <w:tmpl w:val="9570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E95BE9"/>
    <w:multiLevelType w:val="hybridMultilevel"/>
    <w:tmpl w:val="C5C0CBAA"/>
    <w:lvl w:ilvl="0" w:tplc="0344BA26">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AD6B32"/>
    <w:multiLevelType w:val="hybridMultilevel"/>
    <w:tmpl w:val="8C589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0743C"/>
    <w:multiLevelType w:val="hybridMultilevel"/>
    <w:tmpl w:val="D3E222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9C31084"/>
    <w:multiLevelType w:val="hybridMultilevel"/>
    <w:tmpl w:val="829AE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CF931A4"/>
    <w:multiLevelType w:val="hybridMultilevel"/>
    <w:tmpl w:val="4A983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0"/>
  </w:num>
  <w:num w:numId="4">
    <w:abstractNumId w:val="4"/>
  </w:num>
  <w:num w:numId="5">
    <w:abstractNumId w:val="11"/>
  </w:num>
  <w:num w:numId="6">
    <w:abstractNumId w:val="6"/>
  </w:num>
  <w:num w:numId="7">
    <w:abstractNumId w:val="2"/>
  </w:num>
  <w:num w:numId="8">
    <w:abstractNumId w:val="5"/>
  </w:num>
  <w:num w:numId="9">
    <w:abstractNumId w:val="9"/>
  </w:num>
  <w:num w:numId="10">
    <w:abstractNumId w:val="8"/>
  </w:num>
  <w:num w:numId="11">
    <w:abstractNumId w:val="3"/>
  </w:num>
  <w:num w:numId="1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anie Norman">
    <w15:presenceInfo w15:providerId="Windows Live" w15:userId="e78d2c17b4467d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C51"/>
    <w:rsid w:val="00007194"/>
    <w:rsid w:val="000076A7"/>
    <w:rsid w:val="00010F51"/>
    <w:rsid w:val="0001215A"/>
    <w:rsid w:val="00020240"/>
    <w:rsid w:val="00020698"/>
    <w:rsid w:val="000312F6"/>
    <w:rsid w:val="00036F41"/>
    <w:rsid w:val="000373E9"/>
    <w:rsid w:val="0004230C"/>
    <w:rsid w:val="00043B64"/>
    <w:rsid w:val="0004493C"/>
    <w:rsid w:val="000502E6"/>
    <w:rsid w:val="00051619"/>
    <w:rsid w:val="00051E43"/>
    <w:rsid w:val="0005568A"/>
    <w:rsid w:val="00055ACD"/>
    <w:rsid w:val="0005608D"/>
    <w:rsid w:val="0005711A"/>
    <w:rsid w:val="0007209D"/>
    <w:rsid w:val="0007209F"/>
    <w:rsid w:val="00072C20"/>
    <w:rsid w:val="00077844"/>
    <w:rsid w:val="0008059F"/>
    <w:rsid w:val="00081820"/>
    <w:rsid w:val="000837A4"/>
    <w:rsid w:val="00083C4C"/>
    <w:rsid w:val="00084F90"/>
    <w:rsid w:val="00091A47"/>
    <w:rsid w:val="00095A2A"/>
    <w:rsid w:val="00096D9E"/>
    <w:rsid w:val="000A1FB7"/>
    <w:rsid w:val="000A4A9D"/>
    <w:rsid w:val="000B0A1D"/>
    <w:rsid w:val="000B305B"/>
    <w:rsid w:val="000B6C56"/>
    <w:rsid w:val="000C1666"/>
    <w:rsid w:val="000C2689"/>
    <w:rsid w:val="000C314A"/>
    <w:rsid w:val="000C5D10"/>
    <w:rsid w:val="000C6B60"/>
    <w:rsid w:val="000D2FEC"/>
    <w:rsid w:val="000D4EDA"/>
    <w:rsid w:val="000E15C0"/>
    <w:rsid w:val="000E64D3"/>
    <w:rsid w:val="000E7251"/>
    <w:rsid w:val="000E7995"/>
    <w:rsid w:val="000F2215"/>
    <w:rsid w:val="000F3EBA"/>
    <w:rsid w:val="000F7A28"/>
    <w:rsid w:val="000F7DFE"/>
    <w:rsid w:val="00102E0E"/>
    <w:rsid w:val="0010495E"/>
    <w:rsid w:val="00106544"/>
    <w:rsid w:val="001105B2"/>
    <w:rsid w:val="00111D24"/>
    <w:rsid w:val="001132B2"/>
    <w:rsid w:val="00114060"/>
    <w:rsid w:val="00116297"/>
    <w:rsid w:val="00121E6D"/>
    <w:rsid w:val="00130DC3"/>
    <w:rsid w:val="001373A0"/>
    <w:rsid w:val="0014046B"/>
    <w:rsid w:val="0014049C"/>
    <w:rsid w:val="001418D0"/>
    <w:rsid w:val="0014240C"/>
    <w:rsid w:val="00144FAB"/>
    <w:rsid w:val="00154916"/>
    <w:rsid w:val="001644DE"/>
    <w:rsid w:val="0016453E"/>
    <w:rsid w:val="00172DC1"/>
    <w:rsid w:val="001734E9"/>
    <w:rsid w:val="00173BB0"/>
    <w:rsid w:val="0018253E"/>
    <w:rsid w:val="00183AE6"/>
    <w:rsid w:val="00192EE6"/>
    <w:rsid w:val="001954C3"/>
    <w:rsid w:val="001B16B9"/>
    <w:rsid w:val="001B2E31"/>
    <w:rsid w:val="001B3EBE"/>
    <w:rsid w:val="001B4691"/>
    <w:rsid w:val="001B5419"/>
    <w:rsid w:val="001C1EEC"/>
    <w:rsid w:val="001C5A94"/>
    <w:rsid w:val="001C6B02"/>
    <w:rsid w:val="001D130B"/>
    <w:rsid w:val="001D2AD5"/>
    <w:rsid w:val="001D6A47"/>
    <w:rsid w:val="001E5653"/>
    <w:rsid w:val="001E7EAB"/>
    <w:rsid w:val="001F1814"/>
    <w:rsid w:val="002037D7"/>
    <w:rsid w:val="00206F07"/>
    <w:rsid w:val="00207DA1"/>
    <w:rsid w:val="00207E05"/>
    <w:rsid w:val="0022110C"/>
    <w:rsid w:val="00225691"/>
    <w:rsid w:val="00244886"/>
    <w:rsid w:val="00244EC9"/>
    <w:rsid w:val="00246CD6"/>
    <w:rsid w:val="00247DB9"/>
    <w:rsid w:val="0025181E"/>
    <w:rsid w:val="00253580"/>
    <w:rsid w:val="00254276"/>
    <w:rsid w:val="00257CFD"/>
    <w:rsid w:val="0026312D"/>
    <w:rsid w:val="00264EA0"/>
    <w:rsid w:val="002650AF"/>
    <w:rsid w:val="0026549F"/>
    <w:rsid w:val="0027198A"/>
    <w:rsid w:val="00284D23"/>
    <w:rsid w:val="00284F7E"/>
    <w:rsid w:val="0029261B"/>
    <w:rsid w:val="002943BD"/>
    <w:rsid w:val="002948F7"/>
    <w:rsid w:val="002A3053"/>
    <w:rsid w:val="002B071E"/>
    <w:rsid w:val="002B5E4E"/>
    <w:rsid w:val="002C2CE3"/>
    <w:rsid w:val="002C4348"/>
    <w:rsid w:val="002C46F1"/>
    <w:rsid w:val="002D786F"/>
    <w:rsid w:val="002E604F"/>
    <w:rsid w:val="003036EF"/>
    <w:rsid w:val="00305CFC"/>
    <w:rsid w:val="00306964"/>
    <w:rsid w:val="003157F9"/>
    <w:rsid w:val="003172DE"/>
    <w:rsid w:val="00321D3F"/>
    <w:rsid w:val="0032657F"/>
    <w:rsid w:val="00326EC7"/>
    <w:rsid w:val="00330983"/>
    <w:rsid w:val="00333C6B"/>
    <w:rsid w:val="00354D45"/>
    <w:rsid w:val="00361944"/>
    <w:rsid w:val="00361FEB"/>
    <w:rsid w:val="00365E18"/>
    <w:rsid w:val="00366ADE"/>
    <w:rsid w:val="00374909"/>
    <w:rsid w:val="00381495"/>
    <w:rsid w:val="00381A87"/>
    <w:rsid w:val="003842DF"/>
    <w:rsid w:val="00390AE4"/>
    <w:rsid w:val="003A1972"/>
    <w:rsid w:val="003A4C8A"/>
    <w:rsid w:val="003A6F14"/>
    <w:rsid w:val="003B491D"/>
    <w:rsid w:val="003B50DA"/>
    <w:rsid w:val="003B66AB"/>
    <w:rsid w:val="003B6B6C"/>
    <w:rsid w:val="003C1586"/>
    <w:rsid w:val="003C63C6"/>
    <w:rsid w:val="003D25F3"/>
    <w:rsid w:val="003D391B"/>
    <w:rsid w:val="003D545C"/>
    <w:rsid w:val="003D74EC"/>
    <w:rsid w:val="003E3B77"/>
    <w:rsid w:val="003F565A"/>
    <w:rsid w:val="00401E62"/>
    <w:rsid w:val="00404A38"/>
    <w:rsid w:val="00407485"/>
    <w:rsid w:val="004167BC"/>
    <w:rsid w:val="00423042"/>
    <w:rsid w:val="0042481E"/>
    <w:rsid w:val="004323C3"/>
    <w:rsid w:val="00445214"/>
    <w:rsid w:val="00450B62"/>
    <w:rsid w:val="0045564C"/>
    <w:rsid w:val="00455784"/>
    <w:rsid w:val="004559FF"/>
    <w:rsid w:val="00457A72"/>
    <w:rsid w:val="00464173"/>
    <w:rsid w:val="00466764"/>
    <w:rsid w:val="004741EC"/>
    <w:rsid w:val="00476BE7"/>
    <w:rsid w:val="004776CB"/>
    <w:rsid w:val="00477740"/>
    <w:rsid w:val="00477EDA"/>
    <w:rsid w:val="00477F65"/>
    <w:rsid w:val="004A2DBE"/>
    <w:rsid w:val="004B0702"/>
    <w:rsid w:val="004C07D8"/>
    <w:rsid w:val="004C1C24"/>
    <w:rsid w:val="004C27E8"/>
    <w:rsid w:val="004C35E6"/>
    <w:rsid w:val="004D7CF7"/>
    <w:rsid w:val="004E4EA9"/>
    <w:rsid w:val="004E7AAC"/>
    <w:rsid w:val="004F0A46"/>
    <w:rsid w:val="004F1CD1"/>
    <w:rsid w:val="004F33C1"/>
    <w:rsid w:val="00500F22"/>
    <w:rsid w:val="00504B54"/>
    <w:rsid w:val="0051188E"/>
    <w:rsid w:val="005262F1"/>
    <w:rsid w:val="0053736D"/>
    <w:rsid w:val="005423AF"/>
    <w:rsid w:val="0055372C"/>
    <w:rsid w:val="00554D62"/>
    <w:rsid w:val="00554EE2"/>
    <w:rsid w:val="0055563F"/>
    <w:rsid w:val="005654AE"/>
    <w:rsid w:val="0057392A"/>
    <w:rsid w:val="00576208"/>
    <w:rsid w:val="00577CBD"/>
    <w:rsid w:val="00587FF7"/>
    <w:rsid w:val="005A23C6"/>
    <w:rsid w:val="005A2CAF"/>
    <w:rsid w:val="005A73AB"/>
    <w:rsid w:val="005B076A"/>
    <w:rsid w:val="005C7A52"/>
    <w:rsid w:val="005E79BD"/>
    <w:rsid w:val="005F13FF"/>
    <w:rsid w:val="005F1C2F"/>
    <w:rsid w:val="005F38A4"/>
    <w:rsid w:val="005F7BBC"/>
    <w:rsid w:val="00607434"/>
    <w:rsid w:val="00610928"/>
    <w:rsid w:val="0061419E"/>
    <w:rsid w:val="00616771"/>
    <w:rsid w:val="00623BA6"/>
    <w:rsid w:val="006255EC"/>
    <w:rsid w:val="00631DC6"/>
    <w:rsid w:val="00640F92"/>
    <w:rsid w:val="00642FB5"/>
    <w:rsid w:val="006441D4"/>
    <w:rsid w:val="0064496C"/>
    <w:rsid w:val="00656431"/>
    <w:rsid w:val="00665038"/>
    <w:rsid w:val="00667159"/>
    <w:rsid w:val="006703AF"/>
    <w:rsid w:val="00672DBD"/>
    <w:rsid w:val="00673312"/>
    <w:rsid w:val="0067690D"/>
    <w:rsid w:val="00684127"/>
    <w:rsid w:val="00684957"/>
    <w:rsid w:val="00690BEE"/>
    <w:rsid w:val="006A0C2C"/>
    <w:rsid w:val="006B29B8"/>
    <w:rsid w:val="006B52A0"/>
    <w:rsid w:val="006C1D84"/>
    <w:rsid w:val="006C315F"/>
    <w:rsid w:val="006D2236"/>
    <w:rsid w:val="006D2716"/>
    <w:rsid w:val="006E2AB6"/>
    <w:rsid w:val="006E3F9E"/>
    <w:rsid w:val="006E67B9"/>
    <w:rsid w:val="006E7012"/>
    <w:rsid w:val="006F0F9A"/>
    <w:rsid w:val="006F1AB5"/>
    <w:rsid w:val="006F1E15"/>
    <w:rsid w:val="00710271"/>
    <w:rsid w:val="00712DDE"/>
    <w:rsid w:val="007167B9"/>
    <w:rsid w:val="007256E9"/>
    <w:rsid w:val="00726CF2"/>
    <w:rsid w:val="00727B50"/>
    <w:rsid w:val="007300A0"/>
    <w:rsid w:val="00732321"/>
    <w:rsid w:val="00734DFD"/>
    <w:rsid w:val="00737EB4"/>
    <w:rsid w:val="007438A0"/>
    <w:rsid w:val="0074738F"/>
    <w:rsid w:val="007556B5"/>
    <w:rsid w:val="0075604F"/>
    <w:rsid w:val="00757324"/>
    <w:rsid w:val="00761CD1"/>
    <w:rsid w:val="00772594"/>
    <w:rsid w:val="00780BEE"/>
    <w:rsid w:val="00782EEC"/>
    <w:rsid w:val="00794B48"/>
    <w:rsid w:val="00794E54"/>
    <w:rsid w:val="007A32A9"/>
    <w:rsid w:val="007A6B3A"/>
    <w:rsid w:val="007A7294"/>
    <w:rsid w:val="007A7A43"/>
    <w:rsid w:val="007B4994"/>
    <w:rsid w:val="007B4EEF"/>
    <w:rsid w:val="007B7025"/>
    <w:rsid w:val="007C0873"/>
    <w:rsid w:val="007C3877"/>
    <w:rsid w:val="007C7BC1"/>
    <w:rsid w:val="007D3BA2"/>
    <w:rsid w:val="007D5FD1"/>
    <w:rsid w:val="007D6275"/>
    <w:rsid w:val="007F5520"/>
    <w:rsid w:val="007F70A9"/>
    <w:rsid w:val="00801B1D"/>
    <w:rsid w:val="00802D6B"/>
    <w:rsid w:val="00813F6B"/>
    <w:rsid w:val="00820137"/>
    <w:rsid w:val="00820DDE"/>
    <w:rsid w:val="0082389C"/>
    <w:rsid w:val="0083792A"/>
    <w:rsid w:val="00840E3F"/>
    <w:rsid w:val="00842C44"/>
    <w:rsid w:val="00852718"/>
    <w:rsid w:val="008548AE"/>
    <w:rsid w:val="00854EE7"/>
    <w:rsid w:val="00857BC1"/>
    <w:rsid w:val="008621ED"/>
    <w:rsid w:val="00867DCC"/>
    <w:rsid w:val="008751E6"/>
    <w:rsid w:val="00875B93"/>
    <w:rsid w:val="00876249"/>
    <w:rsid w:val="008776C0"/>
    <w:rsid w:val="008778E9"/>
    <w:rsid w:val="0088180E"/>
    <w:rsid w:val="00881B2D"/>
    <w:rsid w:val="00884A57"/>
    <w:rsid w:val="00885445"/>
    <w:rsid w:val="008949D3"/>
    <w:rsid w:val="008A0FAC"/>
    <w:rsid w:val="008A27D3"/>
    <w:rsid w:val="008B079C"/>
    <w:rsid w:val="008B7CD6"/>
    <w:rsid w:val="008B7D9C"/>
    <w:rsid w:val="008C4E35"/>
    <w:rsid w:val="008C6DDD"/>
    <w:rsid w:val="008E1547"/>
    <w:rsid w:val="008E1BCC"/>
    <w:rsid w:val="008E3FAF"/>
    <w:rsid w:val="008F4AD5"/>
    <w:rsid w:val="008F7017"/>
    <w:rsid w:val="00901ED4"/>
    <w:rsid w:val="009118F1"/>
    <w:rsid w:val="00914D20"/>
    <w:rsid w:val="00917DD8"/>
    <w:rsid w:val="00926A8D"/>
    <w:rsid w:val="00926C7A"/>
    <w:rsid w:val="009319F1"/>
    <w:rsid w:val="00940BB4"/>
    <w:rsid w:val="009416E6"/>
    <w:rsid w:val="00942E9E"/>
    <w:rsid w:val="00953833"/>
    <w:rsid w:val="0095396E"/>
    <w:rsid w:val="00954C74"/>
    <w:rsid w:val="00954C92"/>
    <w:rsid w:val="0095577F"/>
    <w:rsid w:val="00956AF8"/>
    <w:rsid w:val="00957CE3"/>
    <w:rsid w:val="009625D2"/>
    <w:rsid w:val="00962C18"/>
    <w:rsid w:val="00963554"/>
    <w:rsid w:val="00964015"/>
    <w:rsid w:val="0096550E"/>
    <w:rsid w:val="00965891"/>
    <w:rsid w:val="00972C1A"/>
    <w:rsid w:val="009732E9"/>
    <w:rsid w:val="009769D0"/>
    <w:rsid w:val="00976E59"/>
    <w:rsid w:val="00993B2D"/>
    <w:rsid w:val="00997282"/>
    <w:rsid w:val="0099759C"/>
    <w:rsid w:val="009A65EE"/>
    <w:rsid w:val="009B2E9C"/>
    <w:rsid w:val="009B5C37"/>
    <w:rsid w:val="009B6A84"/>
    <w:rsid w:val="009C2A5E"/>
    <w:rsid w:val="009C3729"/>
    <w:rsid w:val="009C3A01"/>
    <w:rsid w:val="009C5026"/>
    <w:rsid w:val="009D0544"/>
    <w:rsid w:val="009D29C8"/>
    <w:rsid w:val="009D445F"/>
    <w:rsid w:val="009E42AB"/>
    <w:rsid w:val="009E54E1"/>
    <w:rsid w:val="009F2E2F"/>
    <w:rsid w:val="00A0087B"/>
    <w:rsid w:val="00A012D5"/>
    <w:rsid w:val="00A01F16"/>
    <w:rsid w:val="00A17FE2"/>
    <w:rsid w:val="00A23AE3"/>
    <w:rsid w:val="00A33CB5"/>
    <w:rsid w:val="00A4568A"/>
    <w:rsid w:val="00A521C2"/>
    <w:rsid w:val="00A539B6"/>
    <w:rsid w:val="00A53E72"/>
    <w:rsid w:val="00A54F13"/>
    <w:rsid w:val="00A57040"/>
    <w:rsid w:val="00A64831"/>
    <w:rsid w:val="00A66A00"/>
    <w:rsid w:val="00A74793"/>
    <w:rsid w:val="00A77BB5"/>
    <w:rsid w:val="00A84BA7"/>
    <w:rsid w:val="00A9643F"/>
    <w:rsid w:val="00AA23FA"/>
    <w:rsid w:val="00AA4559"/>
    <w:rsid w:val="00AB2A9C"/>
    <w:rsid w:val="00AB65AC"/>
    <w:rsid w:val="00AB7D25"/>
    <w:rsid w:val="00AC161B"/>
    <w:rsid w:val="00AC3823"/>
    <w:rsid w:val="00AC5594"/>
    <w:rsid w:val="00AC5E3A"/>
    <w:rsid w:val="00AC7D7C"/>
    <w:rsid w:val="00AD24E0"/>
    <w:rsid w:val="00AD5633"/>
    <w:rsid w:val="00AE01CE"/>
    <w:rsid w:val="00AF1AB4"/>
    <w:rsid w:val="00AF6F86"/>
    <w:rsid w:val="00B15940"/>
    <w:rsid w:val="00B2017F"/>
    <w:rsid w:val="00B20463"/>
    <w:rsid w:val="00B21B52"/>
    <w:rsid w:val="00B24BF9"/>
    <w:rsid w:val="00B27A92"/>
    <w:rsid w:val="00B30818"/>
    <w:rsid w:val="00B33100"/>
    <w:rsid w:val="00B44685"/>
    <w:rsid w:val="00B471DA"/>
    <w:rsid w:val="00B53970"/>
    <w:rsid w:val="00B5512C"/>
    <w:rsid w:val="00B55B36"/>
    <w:rsid w:val="00B56F7C"/>
    <w:rsid w:val="00B61B1A"/>
    <w:rsid w:val="00B61CA7"/>
    <w:rsid w:val="00B6478B"/>
    <w:rsid w:val="00B64B12"/>
    <w:rsid w:val="00B6703F"/>
    <w:rsid w:val="00B74080"/>
    <w:rsid w:val="00B83DEB"/>
    <w:rsid w:val="00B8437D"/>
    <w:rsid w:val="00B86496"/>
    <w:rsid w:val="00B86556"/>
    <w:rsid w:val="00B91E36"/>
    <w:rsid w:val="00B966D6"/>
    <w:rsid w:val="00BA2931"/>
    <w:rsid w:val="00BA2AB4"/>
    <w:rsid w:val="00BA5DEB"/>
    <w:rsid w:val="00BA6333"/>
    <w:rsid w:val="00BB14F4"/>
    <w:rsid w:val="00BB7940"/>
    <w:rsid w:val="00BC435F"/>
    <w:rsid w:val="00BC450A"/>
    <w:rsid w:val="00BC519F"/>
    <w:rsid w:val="00BC7588"/>
    <w:rsid w:val="00BD0BC1"/>
    <w:rsid w:val="00BD5403"/>
    <w:rsid w:val="00BD6662"/>
    <w:rsid w:val="00BE218F"/>
    <w:rsid w:val="00BE4C51"/>
    <w:rsid w:val="00BF2229"/>
    <w:rsid w:val="00BF329A"/>
    <w:rsid w:val="00BF570A"/>
    <w:rsid w:val="00C031E8"/>
    <w:rsid w:val="00C0722C"/>
    <w:rsid w:val="00C07E10"/>
    <w:rsid w:val="00C13B56"/>
    <w:rsid w:val="00C14A9F"/>
    <w:rsid w:val="00C16DA2"/>
    <w:rsid w:val="00C21142"/>
    <w:rsid w:val="00C21FFD"/>
    <w:rsid w:val="00C233B6"/>
    <w:rsid w:val="00C24F50"/>
    <w:rsid w:val="00C258AB"/>
    <w:rsid w:val="00C30680"/>
    <w:rsid w:val="00C40C0A"/>
    <w:rsid w:val="00C60471"/>
    <w:rsid w:val="00C608A5"/>
    <w:rsid w:val="00C60BB9"/>
    <w:rsid w:val="00C71330"/>
    <w:rsid w:val="00C77163"/>
    <w:rsid w:val="00C802C6"/>
    <w:rsid w:val="00C830D1"/>
    <w:rsid w:val="00C83587"/>
    <w:rsid w:val="00C85D01"/>
    <w:rsid w:val="00C90C3D"/>
    <w:rsid w:val="00C924CD"/>
    <w:rsid w:val="00C9266A"/>
    <w:rsid w:val="00C94C8C"/>
    <w:rsid w:val="00C95150"/>
    <w:rsid w:val="00C9576D"/>
    <w:rsid w:val="00C96AE2"/>
    <w:rsid w:val="00CA19BE"/>
    <w:rsid w:val="00CA2013"/>
    <w:rsid w:val="00CA7E61"/>
    <w:rsid w:val="00CB04C6"/>
    <w:rsid w:val="00CC0DB5"/>
    <w:rsid w:val="00CC6992"/>
    <w:rsid w:val="00CD173C"/>
    <w:rsid w:val="00CD3684"/>
    <w:rsid w:val="00CE33A6"/>
    <w:rsid w:val="00CE367C"/>
    <w:rsid w:val="00CF0FB4"/>
    <w:rsid w:val="00CF4417"/>
    <w:rsid w:val="00CF69B0"/>
    <w:rsid w:val="00CF69C7"/>
    <w:rsid w:val="00CF7423"/>
    <w:rsid w:val="00D01FCD"/>
    <w:rsid w:val="00D02FB7"/>
    <w:rsid w:val="00D12FFD"/>
    <w:rsid w:val="00D1319B"/>
    <w:rsid w:val="00D1688C"/>
    <w:rsid w:val="00D2115A"/>
    <w:rsid w:val="00D24BD9"/>
    <w:rsid w:val="00D272D1"/>
    <w:rsid w:val="00D34B83"/>
    <w:rsid w:val="00D35A4E"/>
    <w:rsid w:val="00D52E16"/>
    <w:rsid w:val="00D53F3F"/>
    <w:rsid w:val="00D550B4"/>
    <w:rsid w:val="00D5693B"/>
    <w:rsid w:val="00D61621"/>
    <w:rsid w:val="00D61781"/>
    <w:rsid w:val="00D62C80"/>
    <w:rsid w:val="00D65E0D"/>
    <w:rsid w:val="00D705BC"/>
    <w:rsid w:val="00D87377"/>
    <w:rsid w:val="00D87745"/>
    <w:rsid w:val="00D91F25"/>
    <w:rsid w:val="00D946C8"/>
    <w:rsid w:val="00DA0A3F"/>
    <w:rsid w:val="00DA6A4F"/>
    <w:rsid w:val="00DB09FB"/>
    <w:rsid w:val="00DB1351"/>
    <w:rsid w:val="00DB1FBE"/>
    <w:rsid w:val="00DB244E"/>
    <w:rsid w:val="00DB3772"/>
    <w:rsid w:val="00DC3741"/>
    <w:rsid w:val="00DD28F0"/>
    <w:rsid w:val="00DD3D20"/>
    <w:rsid w:val="00DD765E"/>
    <w:rsid w:val="00DE0B27"/>
    <w:rsid w:val="00DE6A87"/>
    <w:rsid w:val="00DF1CE7"/>
    <w:rsid w:val="00E02B50"/>
    <w:rsid w:val="00E03E37"/>
    <w:rsid w:val="00E05374"/>
    <w:rsid w:val="00E12E91"/>
    <w:rsid w:val="00E13E17"/>
    <w:rsid w:val="00E17609"/>
    <w:rsid w:val="00E32578"/>
    <w:rsid w:val="00E32F7E"/>
    <w:rsid w:val="00E33D47"/>
    <w:rsid w:val="00E4071A"/>
    <w:rsid w:val="00E4703C"/>
    <w:rsid w:val="00E47A73"/>
    <w:rsid w:val="00E520F6"/>
    <w:rsid w:val="00E534D8"/>
    <w:rsid w:val="00E56D3D"/>
    <w:rsid w:val="00E63A67"/>
    <w:rsid w:val="00E64FE9"/>
    <w:rsid w:val="00E66B95"/>
    <w:rsid w:val="00E67E46"/>
    <w:rsid w:val="00E716AD"/>
    <w:rsid w:val="00E71FE0"/>
    <w:rsid w:val="00E74841"/>
    <w:rsid w:val="00E74BBE"/>
    <w:rsid w:val="00E77A07"/>
    <w:rsid w:val="00E977D4"/>
    <w:rsid w:val="00EA64F5"/>
    <w:rsid w:val="00EA77E2"/>
    <w:rsid w:val="00EB0CBC"/>
    <w:rsid w:val="00EC5777"/>
    <w:rsid w:val="00EC6CAB"/>
    <w:rsid w:val="00ED3F30"/>
    <w:rsid w:val="00ED4FEA"/>
    <w:rsid w:val="00EE1367"/>
    <w:rsid w:val="00EE1466"/>
    <w:rsid w:val="00EF0607"/>
    <w:rsid w:val="00EF1A09"/>
    <w:rsid w:val="00EF2E2C"/>
    <w:rsid w:val="00EF3B84"/>
    <w:rsid w:val="00F036B6"/>
    <w:rsid w:val="00F06697"/>
    <w:rsid w:val="00F10591"/>
    <w:rsid w:val="00F21754"/>
    <w:rsid w:val="00F23E46"/>
    <w:rsid w:val="00F325D1"/>
    <w:rsid w:val="00F3467E"/>
    <w:rsid w:val="00F517E0"/>
    <w:rsid w:val="00F537C3"/>
    <w:rsid w:val="00F538B5"/>
    <w:rsid w:val="00F569CB"/>
    <w:rsid w:val="00F61467"/>
    <w:rsid w:val="00F62874"/>
    <w:rsid w:val="00F62CE0"/>
    <w:rsid w:val="00F663E8"/>
    <w:rsid w:val="00F678F1"/>
    <w:rsid w:val="00F71149"/>
    <w:rsid w:val="00F719E9"/>
    <w:rsid w:val="00F73EC6"/>
    <w:rsid w:val="00F77311"/>
    <w:rsid w:val="00F83EAB"/>
    <w:rsid w:val="00F8402B"/>
    <w:rsid w:val="00F85C43"/>
    <w:rsid w:val="00F86422"/>
    <w:rsid w:val="00F973AA"/>
    <w:rsid w:val="00FA5480"/>
    <w:rsid w:val="00FC01DB"/>
    <w:rsid w:val="00FC1A94"/>
    <w:rsid w:val="00FC42AD"/>
    <w:rsid w:val="00FD1860"/>
    <w:rsid w:val="00FD4241"/>
    <w:rsid w:val="00FD486A"/>
    <w:rsid w:val="00FE0396"/>
    <w:rsid w:val="00FE381C"/>
    <w:rsid w:val="00FF3DB1"/>
    <w:rsid w:val="00FF4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AA4D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230C"/>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E4C51"/>
  </w:style>
  <w:style w:type="character" w:styleId="CommentReference">
    <w:name w:val="annotation reference"/>
    <w:basedOn w:val="DefaultParagraphFont"/>
    <w:uiPriority w:val="99"/>
    <w:semiHidden/>
    <w:unhideWhenUsed/>
    <w:rsid w:val="000F7DFE"/>
    <w:rPr>
      <w:sz w:val="18"/>
      <w:szCs w:val="18"/>
    </w:rPr>
  </w:style>
  <w:style w:type="paragraph" w:styleId="CommentText">
    <w:name w:val="annotation text"/>
    <w:basedOn w:val="Normal"/>
    <w:link w:val="CommentTextChar"/>
    <w:uiPriority w:val="99"/>
    <w:unhideWhenUsed/>
    <w:rsid w:val="000F7DFE"/>
  </w:style>
  <w:style w:type="character" w:customStyle="1" w:styleId="CommentTextChar">
    <w:name w:val="Comment Text Char"/>
    <w:basedOn w:val="DefaultParagraphFont"/>
    <w:link w:val="CommentText"/>
    <w:uiPriority w:val="99"/>
    <w:rsid w:val="000F7DFE"/>
  </w:style>
  <w:style w:type="paragraph" w:styleId="CommentSubject">
    <w:name w:val="annotation subject"/>
    <w:basedOn w:val="CommentText"/>
    <w:next w:val="CommentText"/>
    <w:link w:val="CommentSubjectChar"/>
    <w:uiPriority w:val="99"/>
    <w:semiHidden/>
    <w:unhideWhenUsed/>
    <w:rsid w:val="000F7DFE"/>
    <w:rPr>
      <w:b/>
      <w:bCs/>
      <w:sz w:val="20"/>
      <w:szCs w:val="20"/>
    </w:rPr>
  </w:style>
  <w:style w:type="character" w:customStyle="1" w:styleId="CommentSubjectChar">
    <w:name w:val="Comment Subject Char"/>
    <w:basedOn w:val="CommentTextChar"/>
    <w:link w:val="CommentSubject"/>
    <w:uiPriority w:val="99"/>
    <w:semiHidden/>
    <w:rsid w:val="000F7DFE"/>
    <w:rPr>
      <w:b/>
      <w:bCs/>
      <w:sz w:val="20"/>
      <w:szCs w:val="20"/>
    </w:rPr>
  </w:style>
  <w:style w:type="paragraph" w:styleId="BalloonText">
    <w:name w:val="Balloon Text"/>
    <w:basedOn w:val="Normal"/>
    <w:link w:val="BalloonTextChar"/>
    <w:uiPriority w:val="99"/>
    <w:semiHidden/>
    <w:unhideWhenUsed/>
    <w:rsid w:val="000F7DFE"/>
    <w:rPr>
      <w:sz w:val="18"/>
      <w:szCs w:val="18"/>
    </w:rPr>
  </w:style>
  <w:style w:type="character" w:customStyle="1" w:styleId="BalloonTextChar">
    <w:name w:val="Balloon Text Char"/>
    <w:basedOn w:val="DefaultParagraphFont"/>
    <w:link w:val="BalloonText"/>
    <w:uiPriority w:val="99"/>
    <w:semiHidden/>
    <w:rsid w:val="000F7DFE"/>
    <w:rPr>
      <w:rFonts w:ascii="Times New Roman" w:hAnsi="Times New Roman" w:cs="Times New Roman"/>
      <w:sz w:val="18"/>
      <w:szCs w:val="18"/>
    </w:rPr>
  </w:style>
  <w:style w:type="paragraph" w:styleId="Revision">
    <w:name w:val="Revision"/>
    <w:hidden/>
    <w:uiPriority w:val="99"/>
    <w:semiHidden/>
    <w:rsid w:val="00DB09FB"/>
  </w:style>
  <w:style w:type="character" w:styleId="Hyperlink">
    <w:name w:val="Hyperlink"/>
    <w:basedOn w:val="DefaultParagraphFont"/>
    <w:uiPriority w:val="99"/>
    <w:unhideWhenUsed/>
    <w:rsid w:val="00801B1D"/>
    <w:rPr>
      <w:color w:val="0563C1" w:themeColor="hyperlink"/>
      <w:u w:val="single"/>
    </w:rPr>
  </w:style>
  <w:style w:type="character" w:customStyle="1" w:styleId="UnresolvedMention1">
    <w:name w:val="Unresolved Mention1"/>
    <w:basedOn w:val="DefaultParagraphFont"/>
    <w:uiPriority w:val="99"/>
    <w:semiHidden/>
    <w:unhideWhenUsed/>
    <w:rsid w:val="00ED4FEA"/>
    <w:rPr>
      <w:color w:val="605E5C"/>
      <w:shd w:val="clear" w:color="auto" w:fill="E1DFDD"/>
    </w:rPr>
  </w:style>
  <w:style w:type="character" w:customStyle="1" w:styleId="current-selection">
    <w:name w:val="current-selection"/>
    <w:basedOn w:val="DefaultParagraphFont"/>
    <w:rsid w:val="008A27D3"/>
  </w:style>
  <w:style w:type="character" w:customStyle="1" w:styleId="a">
    <w:name w:val="_"/>
    <w:basedOn w:val="DefaultParagraphFont"/>
    <w:rsid w:val="008A27D3"/>
  </w:style>
  <w:style w:type="character" w:customStyle="1" w:styleId="ff5">
    <w:name w:val="ff5"/>
    <w:basedOn w:val="DefaultParagraphFont"/>
    <w:rsid w:val="008A27D3"/>
  </w:style>
  <w:style w:type="paragraph" w:styleId="FootnoteText">
    <w:name w:val="footnote text"/>
    <w:basedOn w:val="Normal"/>
    <w:link w:val="FootnoteTextChar"/>
    <w:uiPriority w:val="99"/>
    <w:unhideWhenUsed/>
    <w:rsid w:val="00ED3F30"/>
  </w:style>
  <w:style w:type="character" w:customStyle="1" w:styleId="FootnoteTextChar">
    <w:name w:val="Footnote Text Char"/>
    <w:basedOn w:val="DefaultParagraphFont"/>
    <w:link w:val="FootnoteText"/>
    <w:uiPriority w:val="99"/>
    <w:rsid w:val="00ED3F30"/>
  </w:style>
  <w:style w:type="character" w:styleId="FootnoteReference">
    <w:name w:val="footnote reference"/>
    <w:basedOn w:val="DefaultParagraphFont"/>
    <w:uiPriority w:val="99"/>
    <w:unhideWhenUsed/>
    <w:rsid w:val="00ED3F30"/>
    <w:rPr>
      <w:vertAlign w:val="superscript"/>
    </w:rPr>
  </w:style>
  <w:style w:type="character" w:styleId="LineNumber">
    <w:name w:val="line number"/>
    <w:basedOn w:val="DefaultParagraphFont"/>
    <w:uiPriority w:val="99"/>
    <w:semiHidden/>
    <w:unhideWhenUsed/>
    <w:rsid w:val="00154916"/>
  </w:style>
  <w:style w:type="character" w:customStyle="1" w:styleId="UnresolvedMention2">
    <w:name w:val="Unresolved Mention2"/>
    <w:basedOn w:val="DefaultParagraphFont"/>
    <w:uiPriority w:val="99"/>
    <w:semiHidden/>
    <w:unhideWhenUsed/>
    <w:rsid w:val="007F70A9"/>
    <w:rPr>
      <w:color w:val="605E5C"/>
      <w:shd w:val="clear" w:color="auto" w:fill="E1DFDD"/>
    </w:rPr>
  </w:style>
  <w:style w:type="character" w:customStyle="1" w:styleId="UnresolvedMention3">
    <w:name w:val="Unresolved Mention3"/>
    <w:basedOn w:val="DefaultParagraphFont"/>
    <w:uiPriority w:val="99"/>
    <w:semiHidden/>
    <w:unhideWhenUsed/>
    <w:rsid w:val="00CE367C"/>
    <w:rPr>
      <w:color w:val="605E5C"/>
      <w:shd w:val="clear" w:color="auto" w:fill="E1DFDD"/>
    </w:rPr>
  </w:style>
  <w:style w:type="table" w:styleId="TableGrid">
    <w:name w:val="Table Grid"/>
    <w:basedOn w:val="TableNormal"/>
    <w:uiPriority w:val="39"/>
    <w:rsid w:val="00B551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381A87"/>
    <w:rPr>
      <w:color w:val="605E5C"/>
      <w:shd w:val="clear" w:color="auto" w:fill="E1DFDD"/>
    </w:rPr>
  </w:style>
  <w:style w:type="paragraph" w:styleId="Header">
    <w:name w:val="header"/>
    <w:basedOn w:val="Normal"/>
    <w:link w:val="HeaderChar"/>
    <w:uiPriority w:val="99"/>
    <w:unhideWhenUsed/>
    <w:rsid w:val="00B64B12"/>
    <w:pPr>
      <w:tabs>
        <w:tab w:val="center" w:pos="4680"/>
        <w:tab w:val="right" w:pos="9360"/>
      </w:tabs>
    </w:pPr>
  </w:style>
  <w:style w:type="character" w:customStyle="1" w:styleId="HeaderChar">
    <w:name w:val="Header Char"/>
    <w:basedOn w:val="DefaultParagraphFont"/>
    <w:link w:val="Header"/>
    <w:uiPriority w:val="99"/>
    <w:rsid w:val="00B64B12"/>
    <w:rPr>
      <w:rFonts w:ascii="Times New Roman" w:eastAsia="Times New Roman" w:hAnsi="Times New Roman" w:cs="Times New Roman"/>
    </w:rPr>
  </w:style>
  <w:style w:type="paragraph" w:styleId="Footer">
    <w:name w:val="footer"/>
    <w:basedOn w:val="Normal"/>
    <w:link w:val="FooterChar"/>
    <w:uiPriority w:val="99"/>
    <w:unhideWhenUsed/>
    <w:rsid w:val="00B64B12"/>
    <w:pPr>
      <w:tabs>
        <w:tab w:val="center" w:pos="4680"/>
        <w:tab w:val="right" w:pos="9360"/>
      </w:tabs>
    </w:pPr>
  </w:style>
  <w:style w:type="character" w:customStyle="1" w:styleId="FooterChar">
    <w:name w:val="Footer Char"/>
    <w:basedOn w:val="DefaultParagraphFont"/>
    <w:link w:val="Footer"/>
    <w:uiPriority w:val="99"/>
    <w:rsid w:val="00B64B12"/>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1B3E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5070">
      <w:bodyDiv w:val="1"/>
      <w:marLeft w:val="0"/>
      <w:marRight w:val="0"/>
      <w:marTop w:val="0"/>
      <w:marBottom w:val="0"/>
      <w:divBdr>
        <w:top w:val="none" w:sz="0" w:space="0" w:color="auto"/>
        <w:left w:val="none" w:sz="0" w:space="0" w:color="auto"/>
        <w:bottom w:val="none" w:sz="0" w:space="0" w:color="auto"/>
        <w:right w:val="none" w:sz="0" w:space="0" w:color="auto"/>
      </w:divBdr>
    </w:div>
    <w:div w:id="17894811">
      <w:bodyDiv w:val="1"/>
      <w:marLeft w:val="0"/>
      <w:marRight w:val="0"/>
      <w:marTop w:val="0"/>
      <w:marBottom w:val="0"/>
      <w:divBdr>
        <w:top w:val="none" w:sz="0" w:space="0" w:color="auto"/>
        <w:left w:val="none" w:sz="0" w:space="0" w:color="auto"/>
        <w:bottom w:val="none" w:sz="0" w:space="0" w:color="auto"/>
        <w:right w:val="none" w:sz="0" w:space="0" w:color="auto"/>
      </w:divBdr>
    </w:div>
    <w:div w:id="132908813">
      <w:bodyDiv w:val="1"/>
      <w:marLeft w:val="0"/>
      <w:marRight w:val="0"/>
      <w:marTop w:val="0"/>
      <w:marBottom w:val="0"/>
      <w:divBdr>
        <w:top w:val="none" w:sz="0" w:space="0" w:color="auto"/>
        <w:left w:val="none" w:sz="0" w:space="0" w:color="auto"/>
        <w:bottom w:val="none" w:sz="0" w:space="0" w:color="auto"/>
        <w:right w:val="none" w:sz="0" w:space="0" w:color="auto"/>
      </w:divBdr>
    </w:div>
    <w:div w:id="170609131">
      <w:bodyDiv w:val="1"/>
      <w:marLeft w:val="0"/>
      <w:marRight w:val="0"/>
      <w:marTop w:val="0"/>
      <w:marBottom w:val="0"/>
      <w:divBdr>
        <w:top w:val="none" w:sz="0" w:space="0" w:color="auto"/>
        <w:left w:val="none" w:sz="0" w:space="0" w:color="auto"/>
        <w:bottom w:val="none" w:sz="0" w:space="0" w:color="auto"/>
        <w:right w:val="none" w:sz="0" w:space="0" w:color="auto"/>
      </w:divBdr>
    </w:div>
    <w:div w:id="311640683">
      <w:bodyDiv w:val="1"/>
      <w:marLeft w:val="0"/>
      <w:marRight w:val="0"/>
      <w:marTop w:val="0"/>
      <w:marBottom w:val="0"/>
      <w:divBdr>
        <w:top w:val="none" w:sz="0" w:space="0" w:color="auto"/>
        <w:left w:val="none" w:sz="0" w:space="0" w:color="auto"/>
        <w:bottom w:val="none" w:sz="0" w:space="0" w:color="auto"/>
        <w:right w:val="none" w:sz="0" w:space="0" w:color="auto"/>
      </w:divBdr>
    </w:div>
    <w:div w:id="344404959">
      <w:bodyDiv w:val="1"/>
      <w:marLeft w:val="0"/>
      <w:marRight w:val="0"/>
      <w:marTop w:val="0"/>
      <w:marBottom w:val="0"/>
      <w:divBdr>
        <w:top w:val="none" w:sz="0" w:space="0" w:color="auto"/>
        <w:left w:val="none" w:sz="0" w:space="0" w:color="auto"/>
        <w:bottom w:val="none" w:sz="0" w:space="0" w:color="auto"/>
        <w:right w:val="none" w:sz="0" w:space="0" w:color="auto"/>
      </w:divBdr>
    </w:div>
    <w:div w:id="472455151">
      <w:bodyDiv w:val="1"/>
      <w:marLeft w:val="0"/>
      <w:marRight w:val="0"/>
      <w:marTop w:val="0"/>
      <w:marBottom w:val="0"/>
      <w:divBdr>
        <w:top w:val="none" w:sz="0" w:space="0" w:color="auto"/>
        <w:left w:val="none" w:sz="0" w:space="0" w:color="auto"/>
        <w:bottom w:val="none" w:sz="0" w:space="0" w:color="auto"/>
        <w:right w:val="none" w:sz="0" w:space="0" w:color="auto"/>
      </w:divBdr>
    </w:div>
    <w:div w:id="503059391">
      <w:bodyDiv w:val="1"/>
      <w:marLeft w:val="0"/>
      <w:marRight w:val="0"/>
      <w:marTop w:val="0"/>
      <w:marBottom w:val="0"/>
      <w:divBdr>
        <w:top w:val="none" w:sz="0" w:space="0" w:color="auto"/>
        <w:left w:val="none" w:sz="0" w:space="0" w:color="auto"/>
        <w:bottom w:val="none" w:sz="0" w:space="0" w:color="auto"/>
        <w:right w:val="none" w:sz="0" w:space="0" w:color="auto"/>
      </w:divBdr>
      <w:divsChild>
        <w:div w:id="1349867070">
          <w:marLeft w:val="480"/>
          <w:marRight w:val="0"/>
          <w:marTop w:val="0"/>
          <w:marBottom w:val="0"/>
          <w:divBdr>
            <w:top w:val="none" w:sz="0" w:space="0" w:color="auto"/>
            <w:left w:val="none" w:sz="0" w:space="0" w:color="auto"/>
            <w:bottom w:val="none" w:sz="0" w:space="0" w:color="auto"/>
            <w:right w:val="none" w:sz="0" w:space="0" w:color="auto"/>
          </w:divBdr>
          <w:divsChild>
            <w:div w:id="11742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1423">
      <w:bodyDiv w:val="1"/>
      <w:marLeft w:val="0"/>
      <w:marRight w:val="0"/>
      <w:marTop w:val="0"/>
      <w:marBottom w:val="0"/>
      <w:divBdr>
        <w:top w:val="none" w:sz="0" w:space="0" w:color="auto"/>
        <w:left w:val="none" w:sz="0" w:space="0" w:color="auto"/>
        <w:bottom w:val="none" w:sz="0" w:space="0" w:color="auto"/>
        <w:right w:val="none" w:sz="0" w:space="0" w:color="auto"/>
      </w:divBdr>
    </w:div>
    <w:div w:id="755134026">
      <w:bodyDiv w:val="1"/>
      <w:marLeft w:val="0"/>
      <w:marRight w:val="0"/>
      <w:marTop w:val="0"/>
      <w:marBottom w:val="0"/>
      <w:divBdr>
        <w:top w:val="none" w:sz="0" w:space="0" w:color="auto"/>
        <w:left w:val="none" w:sz="0" w:space="0" w:color="auto"/>
        <w:bottom w:val="none" w:sz="0" w:space="0" w:color="auto"/>
        <w:right w:val="none" w:sz="0" w:space="0" w:color="auto"/>
      </w:divBdr>
    </w:div>
    <w:div w:id="843515699">
      <w:bodyDiv w:val="1"/>
      <w:marLeft w:val="0"/>
      <w:marRight w:val="0"/>
      <w:marTop w:val="0"/>
      <w:marBottom w:val="0"/>
      <w:divBdr>
        <w:top w:val="none" w:sz="0" w:space="0" w:color="auto"/>
        <w:left w:val="none" w:sz="0" w:space="0" w:color="auto"/>
        <w:bottom w:val="none" w:sz="0" w:space="0" w:color="auto"/>
        <w:right w:val="none" w:sz="0" w:space="0" w:color="auto"/>
      </w:divBdr>
    </w:div>
    <w:div w:id="912474884">
      <w:bodyDiv w:val="1"/>
      <w:marLeft w:val="0"/>
      <w:marRight w:val="0"/>
      <w:marTop w:val="0"/>
      <w:marBottom w:val="0"/>
      <w:divBdr>
        <w:top w:val="none" w:sz="0" w:space="0" w:color="auto"/>
        <w:left w:val="none" w:sz="0" w:space="0" w:color="auto"/>
        <w:bottom w:val="none" w:sz="0" w:space="0" w:color="auto"/>
        <w:right w:val="none" w:sz="0" w:space="0" w:color="auto"/>
      </w:divBdr>
    </w:div>
    <w:div w:id="953556432">
      <w:bodyDiv w:val="1"/>
      <w:marLeft w:val="0"/>
      <w:marRight w:val="0"/>
      <w:marTop w:val="0"/>
      <w:marBottom w:val="0"/>
      <w:divBdr>
        <w:top w:val="none" w:sz="0" w:space="0" w:color="auto"/>
        <w:left w:val="none" w:sz="0" w:space="0" w:color="auto"/>
        <w:bottom w:val="none" w:sz="0" w:space="0" w:color="auto"/>
        <w:right w:val="none" w:sz="0" w:space="0" w:color="auto"/>
      </w:divBdr>
    </w:div>
    <w:div w:id="958685150">
      <w:bodyDiv w:val="1"/>
      <w:marLeft w:val="0"/>
      <w:marRight w:val="0"/>
      <w:marTop w:val="0"/>
      <w:marBottom w:val="0"/>
      <w:divBdr>
        <w:top w:val="none" w:sz="0" w:space="0" w:color="auto"/>
        <w:left w:val="none" w:sz="0" w:space="0" w:color="auto"/>
        <w:bottom w:val="none" w:sz="0" w:space="0" w:color="auto"/>
        <w:right w:val="none" w:sz="0" w:space="0" w:color="auto"/>
      </w:divBdr>
    </w:div>
    <w:div w:id="1033308922">
      <w:bodyDiv w:val="1"/>
      <w:marLeft w:val="0"/>
      <w:marRight w:val="0"/>
      <w:marTop w:val="0"/>
      <w:marBottom w:val="0"/>
      <w:divBdr>
        <w:top w:val="none" w:sz="0" w:space="0" w:color="auto"/>
        <w:left w:val="none" w:sz="0" w:space="0" w:color="auto"/>
        <w:bottom w:val="none" w:sz="0" w:space="0" w:color="auto"/>
        <w:right w:val="none" w:sz="0" w:space="0" w:color="auto"/>
      </w:divBdr>
    </w:div>
    <w:div w:id="1035471277">
      <w:bodyDiv w:val="1"/>
      <w:marLeft w:val="0"/>
      <w:marRight w:val="0"/>
      <w:marTop w:val="0"/>
      <w:marBottom w:val="0"/>
      <w:divBdr>
        <w:top w:val="none" w:sz="0" w:space="0" w:color="auto"/>
        <w:left w:val="none" w:sz="0" w:space="0" w:color="auto"/>
        <w:bottom w:val="none" w:sz="0" w:space="0" w:color="auto"/>
        <w:right w:val="none" w:sz="0" w:space="0" w:color="auto"/>
      </w:divBdr>
    </w:div>
    <w:div w:id="1091198390">
      <w:bodyDiv w:val="1"/>
      <w:marLeft w:val="0"/>
      <w:marRight w:val="0"/>
      <w:marTop w:val="0"/>
      <w:marBottom w:val="0"/>
      <w:divBdr>
        <w:top w:val="none" w:sz="0" w:space="0" w:color="auto"/>
        <w:left w:val="none" w:sz="0" w:space="0" w:color="auto"/>
        <w:bottom w:val="none" w:sz="0" w:space="0" w:color="auto"/>
        <w:right w:val="none" w:sz="0" w:space="0" w:color="auto"/>
      </w:divBdr>
    </w:div>
    <w:div w:id="1217736973">
      <w:bodyDiv w:val="1"/>
      <w:marLeft w:val="0"/>
      <w:marRight w:val="0"/>
      <w:marTop w:val="0"/>
      <w:marBottom w:val="0"/>
      <w:divBdr>
        <w:top w:val="none" w:sz="0" w:space="0" w:color="auto"/>
        <w:left w:val="none" w:sz="0" w:space="0" w:color="auto"/>
        <w:bottom w:val="none" w:sz="0" w:space="0" w:color="auto"/>
        <w:right w:val="none" w:sz="0" w:space="0" w:color="auto"/>
      </w:divBdr>
    </w:div>
    <w:div w:id="1236085909">
      <w:bodyDiv w:val="1"/>
      <w:marLeft w:val="0"/>
      <w:marRight w:val="0"/>
      <w:marTop w:val="0"/>
      <w:marBottom w:val="0"/>
      <w:divBdr>
        <w:top w:val="none" w:sz="0" w:space="0" w:color="auto"/>
        <w:left w:val="none" w:sz="0" w:space="0" w:color="auto"/>
        <w:bottom w:val="none" w:sz="0" w:space="0" w:color="auto"/>
        <w:right w:val="none" w:sz="0" w:space="0" w:color="auto"/>
      </w:divBdr>
    </w:div>
    <w:div w:id="1249654633">
      <w:bodyDiv w:val="1"/>
      <w:marLeft w:val="0"/>
      <w:marRight w:val="0"/>
      <w:marTop w:val="0"/>
      <w:marBottom w:val="0"/>
      <w:divBdr>
        <w:top w:val="none" w:sz="0" w:space="0" w:color="auto"/>
        <w:left w:val="none" w:sz="0" w:space="0" w:color="auto"/>
        <w:bottom w:val="none" w:sz="0" w:space="0" w:color="auto"/>
        <w:right w:val="none" w:sz="0" w:space="0" w:color="auto"/>
      </w:divBdr>
    </w:div>
    <w:div w:id="1291592510">
      <w:bodyDiv w:val="1"/>
      <w:marLeft w:val="0"/>
      <w:marRight w:val="0"/>
      <w:marTop w:val="0"/>
      <w:marBottom w:val="0"/>
      <w:divBdr>
        <w:top w:val="none" w:sz="0" w:space="0" w:color="auto"/>
        <w:left w:val="none" w:sz="0" w:space="0" w:color="auto"/>
        <w:bottom w:val="none" w:sz="0" w:space="0" w:color="auto"/>
        <w:right w:val="none" w:sz="0" w:space="0" w:color="auto"/>
      </w:divBdr>
    </w:div>
    <w:div w:id="1318456903">
      <w:bodyDiv w:val="1"/>
      <w:marLeft w:val="0"/>
      <w:marRight w:val="0"/>
      <w:marTop w:val="0"/>
      <w:marBottom w:val="0"/>
      <w:divBdr>
        <w:top w:val="none" w:sz="0" w:space="0" w:color="auto"/>
        <w:left w:val="none" w:sz="0" w:space="0" w:color="auto"/>
        <w:bottom w:val="none" w:sz="0" w:space="0" w:color="auto"/>
        <w:right w:val="none" w:sz="0" w:space="0" w:color="auto"/>
      </w:divBdr>
    </w:div>
    <w:div w:id="1463771968">
      <w:bodyDiv w:val="1"/>
      <w:marLeft w:val="0"/>
      <w:marRight w:val="0"/>
      <w:marTop w:val="0"/>
      <w:marBottom w:val="0"/>
      <w:divBdr>
        <w:top w:val="none" w:sz="0" w:space="0" w:color="auto"/>
        <w:left w:val="none" w:sz="0" w:space="0" w:color="auto"/>
        <w:bottom w:val="none" w:sz="0" w:space="0" w:color="auto"/>
        <w:right w:val="none" w:sz="0" w:space="0" w:color="auto"/>
      </w:divBdr>
    </w:div>
    <w:div w:id="1500776002">
      <w:bodyDiv w:val="1"/>
      <w:marLeft w:val="0"/>
      <w:marRight w:val="0"/>
      <w:marTop w:val="0"/>
      <w:marBottom w:val="0"/>
      <w:divBdr>
        <w:top w:val="none" w:sz="0" w:space="0" w:color="auto"/>
        <w:left w:val="none" w:sz="0" w:space="0" w:color="auto"/>
        <w:bottom w:val="none" w:sz="0" w:space="0" w:color="auto"/>
        <w:right w:val="none" w:sz="0" w:space="0" w:color="auto"/>
      </w:divBdr>
    </w:div>
    <w:div w:id="1578200996">
      <w:bodyDiv w:val="1"/>
      <w:marLeft w:val="0"/>
      <w:marRight w:val="0"/>
      <w:marTop w:val="0"/>
      <w:marBottom w:val="0"/>
      <w:divBdr>
        <w:top w:val="none" w:sz="0" w:space="0" w:color="auto"/>
        <w:left w:val="none" w:sz="0" w:space="0" w:color="auto"/>
        <w:bottom w:val="none" w:sz="0" w:space="0" w:color="auto"/>
        <w:right w:val="none" w:sz="0" w:space="0" w:color="auto"/>
      </w:divBdr>
    </w:div>
    <w:div w:id="1648320625">
      <w:bodyDiv w:val="1"/>
      <w:marLeft w:val="0"/>
      <w:marRight w:val="0"/>
      <w:marTop w:val="0"/>
      <w:marBottom w:val="0"/>
      <w:divBdr>
        <w:top w:val="none" w:sz="0" w:space="0" w:color="auto"/>
        <w:left w:val="none" w:sz="0" w:space="0" w:color="auto"/>
        <w:bottom w:val="none" w:sz="0" w:space="0" w:color="auto"/>
        <w:right w:val="none" w:sz="0" w:space="0" w:color="auto"/>
      </w:divBdr>
      <w:divsChild>
        <w:div w:id="628558197">
          <w:marLeft w:val="0"/>
          <w:marRight w:val="0"/>
          <w:marTop w:val="0"/>
          <w:marBottom w:val="0"/>
          <w:divBdr>
            <w:top w:val="none" w:sz="0" w:space="0" w:color="auto"/>
            <w:left w:val="none" w:sz="0" w:space="0" w:color="auto"/>
            <w:bottom w:val="none" w:sz="0" w:space="0" w:color="auto"/>
            <w:right w:val="none" w:sz="0" w:space="0" w:color="auto"/>
          </w:divBdr>
        </w:div>
        <w:div w:id="1207987427">
          <w:marLeft w:val="0"/>
          <w:marRight w:val="0"/>
          <w:marTop w:val="0"/>
          <w:marBottom w:val="0"/>
          <w:divBdr>
            <w:top w:val="none" w:sz="0" w:space="0" w:color="auto"/>
            <w:left w:val="none" w:sz="0" w:space="0" w:color="auto"/>
            <w:bottom w:val="none" w:sz="0" w:space="0" w:color="auto"/>
            <w:right w:val="none" w:sz="0" w:space="0" w:color="auto"/>
          </w:divBdr>
        </w:div>
      </w:divsChild>
    </w:div>
    <w:div w:id="1690060269">
      <w:bodyDiv w:val="1"/>
      <w:marLeft w:val="0"/>
      <w:marRight w:val="0"/>
      <w:marTop w:val="0"/>
      <w:marBottom w:val="0"/>
      <w:divBdr>
        <w:top w:val="none" w:sz="0" w:space="0" w:color="auto"/>
        <w:left w:val="none" w:sz="0" w:space="0" w:color="auto"/>
        <w:bottom w:val="none" w:sz="0" w:space="0" w:color="auto"/>
        <w:right w:val="none" w:sz="0" w:space="0" w:color="auto"/>
      </w:divBdr>
    </w:div>
    <w:div w:id="1750495196">
      <w:bodyDiv w:val="1"/>
      <w:marLeft w:val="0"/>
      <w:marRight w:val="0"/>
      <w:marTop w:val="0"/>
      <w:marBottom w:val="0"/>
      <w:divBdr>
        <w:top w:val="none" w:sz="0" w:space="0" w:color="auto"/>
        <w:left w:val="none" w:sz="0" w:space="0" w:color="auto"/>
        <w:bottom w:val="none" w:sz="0" w:space="0" w:color="auto"/>
        <w:right w:val="none" w:sz="0" w:space="0" w:color="auto"/>
      </w:divBdr>
    </w:div>
    <w:div w:id="1766731693">
      <w:bodyDiv w:val="1"/>
      <w:marLeft w:val="0"/>
      <w:marRight w:val="0"/>
      <w:marTop w:val="0"/>
      <w:marBottom w:val="0"/>
      <w:divBdr>
        <w:top w:val="none" w:sz="0" w:space="0" w:color="auto"/>
        <w:left w:val="none" w:sz="0" w:space="0" w:color="auto"/>
        <w:bottom w:val="none" w:sz="0" w:space="0" w:color="auto"/>
        <w:right w:val="none" w:sz="0" w:space="0" w:color="auto"/>
      </w:divBdr>
    </w:div>
    <w:div w:id="2096196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i.org/10.1002/j.1477-8696.1998.tb06408.x"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ntegratedecosystemassessment.noaa.gov/regions/california-current-" TargetMode="External"/><Relationship Id="rId5" Type="http://schemas.openxmlformats.org/officeDocument/2006/relationships/webSettings" Target="webSettings.xml"/><Relationship Id="rId15" Type="http://schemas.openxmlformats.org/officeDocument/2006/relationships/image" Target="media/image3.em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Inv24</b:Tag>
    <b:SourceType>JournalArticle</b:SourceType>
    <b:Guid>{1B33EF86-5B84-484C-8DA1-2960F88395B2}</b:Guid>
    <b:Title>Inverse production regimes: Alaskan and West Coast Salmon.</b:Title>
    <b:Year>24</b:Year>
    <b:JournalName>Fisheries</b:JournalName>
    <b:Pages>6-14</b:Pages>
    <b:RefOrder>1</b:RefOrder>
  </b:Source>
</b:Sources>
</file>

<file path=customXml/itemProps1.xml><?xml version="1.0" encoding="utf-8"?>
<ds:datastoreItem xmlns:ds="http://schemas.openxmlformats.org/officeDocument/2006/customXml" ds:itemID="{EB3D065B-5DED-5C4C-8CCF-5325AA6D2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41</Pages>
  <Words>10625</Words>
  <Characters>60568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Warlick</dc:creator>
  <cp:keywords/>
  <dc:description/>
  <cp:lastModifiedBy>Amanda Warlick</cp:lastModifiedBy>
  <cp:revision>20</cp:revision>
  <cp:lastPrinted>2019-09-02T04:50:00Z</cp:lastPrinted>
  <dcterms:created xsi:type="dcterms:W3CDTF">2019-09-08T23:37:00Z</dcterms:created>
  <dcterms:modified xsi:type="dcterms:W3CDTF">2019-10-13T02:06:00Z</dcterms:modified>
</cp:coreProperties>
</file>